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3096C8E7" w:rsidR="006550FB" w:rsidRDefault="00177AEA" w:rsidP="001C3C9F">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w:t>
      </w:r>
      <w:del w:id="4" w:author="Liu, Luyu" w:date="2020-05-18T10:58:00Z">
        <w:r w:rsidR="006550FB" w:rsidRPr="005719F8" w:rsidDel="00EB659E">
          <w:rPr>
            <w:rFonts w:ascii="Times New Roman" w:hAnsi="Times New Roman" w:cs="Times New Roman"/>
            <w:sz w:val="32"/>
            <w:szCs w:val="24"/>
          </w:rPr>
          <w:delText xml:space="preserve">Analyzing the impacts of </w:delText>
        </w:r>
        <w:r w:rsidR="006550FB" w:rsidDel="00EB659E">
          <w:rPr>
            <w:rFonts w:ascii="Times New Roman" w:hAnsi="Times New Roman" w:cs="Times New Roman"/>
            <w:sz w:val="32"/>
            <w:szCs w:val="24"/>
          </w:rPr>
          <w:delText xml:space="preserve">public </w:delText>
        </w:r>
        <w:r w:rsidR="006550FB" w:rsidRPr="005719F8" w:rsidDel="00EB659E">
          <w:rPr>
            <w:rFonts w:ascii="Times New Roman" w:hAnsi="Times New Roman" w:cs="Times New Roman"/>
            <w:sz w:val="32"/>
            <w:szCs w:val="24"/>
          </w:rPr>
          <w:delText xml:space="preserve">transit real-time </w:delText>
        </w:r>
        <w:r w:rsidR="006550FB" w:rsidDel="00EB659E">
          <w:rPr>
            <w:rFonts w:ascii="Times New Roman" w:hAnsi="Times New Roman" w:cs="Times New Roman"/>
            <w:sz w:val="32"/>
            <w:szCs w:val="24"/>
          </w:rPr>
          <w:delText>information</w:delText>
        </w:r>
        <w:r w:rsidR="006550FB" w:rsidRPr="005719F8" w:rsidDel="00EB659E">
          <w:rPr>
            <w:rFonts w:ascii="Times New Roman" w:hAnsi="Times New Roman" w:cs="Times New Roman"/>
            <w:sz w:val="32"/>
            <w:szCs w:val="24"/>
          </w:rPr>
          <w:delText xml:space="preserve"> </w:delText>
        </w:r>
      </w:del>
      <w:ins w:id="5" w:author="Miller, Harvey J." w:date="2019-12-10T13:21:00Z">
        <w:del w:id="6" w:author="Liu, Luyu" w:date="2020-05-18T10:58:00Z">
          <w:r w:rsidDel="00EB659E">
            <w:rPr>
              <w:rFonts w:ascii="Times New Roman" w:hAnsi="Times New Roman" w:cs="Times New Roman"/>
              <w:sz w:val="32"/>
              <w:szCs w:val="24"/>
            </w:rPr>
            <w:delText xml:space="preserve">based on </w:delText>
          </w:r>
        </w:del>
      </w:ins>
      <w:ins w:id="7" w:author="Liu, Luyu" w:date="2020-05-18T10:58:00Z">
        <w:r w:rsidR="00EB659E">
          <w:rPr>
            <w:rFonts w:ascii="Times New Roman" w:hAnsi="Times New Roman" w:cs="Times New Roman"/>
            <w:sz w:val="32"/>
            <w:szCs w:val="24"/>
          </w:rPr>
          <w:t xml:space="preserve">An </w:t>
        </w:r>
      </w:ins>
      <w:ins w:id="8" w:author="Miller, Harvey J." w:date="2019-12-10T13:21:00Z">
        <w:r>
          <w:rPr>
            <w:rFonts w:ascii="Times New Roman" w:hAnsi="Times New Roman" w:cs="Times New Roman"/>
            <w:sz w:val="32"/>
            <w:szCs w:val="24"/>
          </w:rPr>
          <w:t xml:space="preserve">empirical </w:t>
        </w:r>
        <w:del w:id="9" w:author="Liu, Luyu" w:date="2020-05-18T10:58:00Z">
          <w:r w:rsidDel="00EB659E">
            <w:rPr>
              <w:rFonts w:ascii="Times New Roman" w:hAnsi="Times New Roman" w:cs="Times New Roman"/>
              <w:sz w:val="32"/>
              <w:szCs w:val="24"/>
            </w:rPr>
            <w:delText>transit system performance</w:delText>
          </w:r>
        </w:del>
      </w:ins>
      <w:del w:id="10" w:author="Liu, Luyu" w:date="2020-05-18T10:58:00Z">
        <w:r w:rsidR="006550FB" w:rsidRPr="005719F8" w:rsidDel="00EB659E">
          <w:rPr>
            <w:rFonts w:ascii="Times New Roman" w:hAnsi="Times New Roman" w:cs="Times New Roman"/>
            <w:sz w:val="32"/>
            <w:szCs w:val="24"/>
          </w:rPr>
          <w:delText>on users waiting time</w:delText>
        </w:r>
      </w:del>
      <w:ins w:id="11" w:author="Liu, Luyu" w:date="2020-05-18T10:58:00Z">
        <w:r w:rsidR="00EB659E">
          <w:rPr>
            <w:rFonts w:ascii="Times New Roman" w:hAnsi="Times New Roman" w:cs="Times New Roman"/>
            <w:sz w:val="32"/>
            <w:szCs w:val="24"/>
          </w:rPr>
          <w:t>analysis</w:t>
        </w:r>
      </w:ins>
      <w:bookmarkStart w:id="12" w:name="_GoBack"/>
      <w:bookmarkEnd w:id="12"/>
    </w:p>
    <w:p w14:paraId="5BD53837" w14:textId="3BBC06BD" w:rsidR="00A76F65" w:rsidRDefault="006550FB" w:rsidP="00A76F65">
      <w:pPr>
        <w:jc w:val="center"/>
        <w:rPr>
          <w:ins w:id="13" w:author="Luyu Liu" w:date="2019-12-17T23:32:00Z"/>
          <w:rFonts w:ascii="Times New Roman" w:hAnsi="Times New Roman" w:cs="Times New Roman"/>
          <w:sz w:val="28"/>
          <w:szCs w:val="24"/>
          <w:vertAlign w:val="superscript"/>
        </w:rPr>
      </w:pPr>
      <w:r w:rsidRPr="00150008">
        <w:rPr>
          <w:rFonts w:ascii="Times New Roman" w:hAnsi="Times New Roman" w:cs="Times New Roman"/>
          <w:sz w:val="28"/>
          <w:szCs w:val="24"/>
        </w:rPr>
        <w:t>Luyu Liu</w:t>
      </w:r>
      <w:ins w:id="14" w:author="Luyu Liu" w:date="2019-12-17T23:28:00Z">
        <w:r w:rsidR="001C3C9F">
          <w:rPr>
            <w:rFonts w:ascii="Times New Roman" w:hAnsi="Times New Roman" w:cs="Times New Roman"/>
            <w:sz w:val="28"/>
            <w:szCs w:val="24"/>
            <w:vertAlign w:val="superscript"/>
          </w:rPr>
          <w:t>a</w:t>
        </w:r>
      </w:ins>
      <w:ins w:id="15" w:author="Luyu Liu" w:date="2019-12-17T23:31:00Z">
        <w:r w:rsidR="00B11386">
          <w:rPr>
            <w:rFonts w:ascii="Times New Roman" w:hAnsi="Times New Roman" w:cs="Times New Roman"/>
            <w:sz w:val="28"/>
            <w:szCs w:val="24"/>
            <w:vertAlign w:val="superscript"/>
          </w:rPr>
          <w:t>,b</w:t>
        </w:r>
      </w:ins>
      <w:r>
        <w:rPr>
          <w:rFonts w:ascii="Times New Roman" w:hAnsi="Times New Roman" w:cs="Times New Roman"/>
          <w:sz w:val="28"/>
          <w:szCs w:val="24"/>
        </w:rPr>
        <w:t xml:space="preserve"> and Harvey J. Miller</w:t>
      </w:r>
      <w:ins w:id="16" w:author="Luyu Liu" w:date="2019-12-17T23:31:00Z">
        <w:r w:rsidR="00B11386">
          <w:rPr>
            <w:rFonts w:ascii="Times New Roman" w:hAnsi="Times New Roman" w:cs="Times New Roman"/>
            <w:sz w:val="28"/>
            <w:szCs w:val="24"/>
            <w:vertAlign w:val="superscript"/>
          </w:rPr>
          <w:t>a,b</w:t>
        </w:r>
      </w:ins>
      <w:ins w:id="17" w:author="Luyu Liu" w:date="2019-12-17T23:33:00Z">
        <w:r w:rsidR="00D44929">
          <w:rPr>
            <w:rFonts w:ascii="Times New Roman" w:hAnsi="Times New Roman" w:cs="Times New Roman"/>
            <w:sz w:val="28"/>
            <w:szCs w:val="24"/>
            <w:vertAlign w:val="superscript"/>
          </w:rPr>
          <w:t>,*</w:t>
        </w:r>
        <w:r w:rsidR="00D44929" w:rsidRPr="005F3275">
          <w:rPr>
            <w:rStyle w:val="FootnoteReference"/>
            <w:rFonts w:ascii="Times New Roman" w:hAnsi="Times New Roman" w:cs="Times New Roman"/>
            <w:color w:val="FFFFFF" w:themeColor="background1"/>
            <w:sz w:val="28"/>
            <w:szCs w:val="24"/>
            <w:rPrChange w:id="18" w:author="Luyu Liu" w:date="2019-12-17T23:34:00Z">
              <w:rPr>
                <w:rStyle w:val="FootnoteReference"/>
                <w:rFonts w:ascii="Times New Roman" w:hAnsi="Times New Roman" w:cs="Times New Roman"/>
                <w:sz w:val="28"/>
                <w:szCs w:val="24"/>
              </w:rPr>
            </w:rPrChange>
          </w:rPr>
          <w:footnoteReference w:id="1"/>
        </w:r>
      </w:ins>
    </w:p>
    <w:p w14:paraId="37E2AA74" w14:textId="77777777" w:rsidR="00A76F65" w:rsidRPr="00A76F65" w:rsidRDefault="00A76F65">
      <w:pPr>
        <w:jc w:val="center"/>
        <w:rPr>
          <w:rFonts w:ascii="Times New Roman" w:hAnsi="Times New Roman" w:cs="Times New Roman"/>
          <w:sz w:val="24"/>
          <w:vertAlign w:val="superscript"/>
          <w:rPrChange w:id="32" w:author="Luyu Liu" w:date="2019-12-17T23:32:00Z">
            <w:rPr>
              <w:rFonts w:ascii="Times New Roman" w:hAnsi="Times New Roman" w:cs="Times New Roman"/>
              <w:sz w:val="28"/>
              <w:szCs w:val="24"/>
            </w:rPr>
          </w:rPrChange>
        </w:rPr>
      </w:pPr>
    </w:p>
    <w:p w14:paraId="28444151" w14:textId="4E0042B8" w:rsidR="00B11386" w:rsidRPr="00A76F65" w:rsidDel="00B11386" w:rsidRDefault="001C3C9F">
      <w:pPr>
        <w:rPr>
          <w:del w:id="33" w:author="Luyu Liu" w:date="2019-12-17T23:31:00Z"/>
          <w:moveTo w:id="34" w:author="Luyu Liu" w:date="2019-12-17T23:29:00Z"/>
          <w:rFonts w:ascii="Times New Roman" w:hAnsi="Times New Roman" w:cs="Times New Roman"/>
          <w:sz w:val="20"/>
          <w:szCs w:val="18"/>
          <w:rPrChange w:id="35" w:author="Luyu Liu" w:date="2019-12-17T23:32:00Z">
            <w:rPr>
              <w:del w:id="36" w:author="Luyu Liu" w:date="2019-12-17T23:31:00Z"/>
              <w:moveTo w:id="37" w:author="Luyu Liu" w:date="2019-12-17T23:29:00Z"/>
              <w:rFonts w:ascii="Times New Roman" w:hAnsi="Times New Roman" w:cs="Times New Roman"/>
              <w:sz w:val="28"/>
              <w:szCs w:val="24"/>
            </w:rPr>
          </w:rPrChange>
        </w:rPr>
        <w:pPrChange w:id="38" w:author="Luyu Liu" w:date="2019-12-17T23:30:00Z">
          <w:pPr>
            <w:jc w:val="center"/>
          </w:pPr>
        </w:pPrChange>
      </w:pPr>
      <w:ins w:id="39" w:author="Luyu Liu" w:date="2019-12-17T23:29:00Z">
        <w:r w:rsidRPr="00A76F65">
          <w:rPr>
            <w:rFonts w:ascii="Times New Roman" w:hAnsi="Times New Roman" w:cs="Times New Roman"/>
            <w:szCs w:val="20"/>
            <w:vertAlign w:val="superscript"/>
            <w:rPrChange w:id="40" w:author="Luyu Liu" w:date="2019-12-17T23:32:00Z">
              <w:rPr>
                <w:rFonts w:ascii="Times New Roman" w:hAnsi="Times New Roman" w:cs="Times New Roman"/>
                <w:sz w:val="28"/>
                <w:szCs w:val="24"/>
                <w:vertAlign w:val="superscript"/>
              </w:rPr>
            </w:rPrChange>
          </w:rPr>
          <w:t xml:space="preserve">a </w:t>
        </w:r>
      </w:ins>
      <w:r w:rsidR="006550FB" w:rsidRPr="00A76F65">
        <w:rPr>
          <w:rFonts w:ascii="Times New Roman" w:hAnsi="Times New Roman" w:cs="Times New Roman"/>
          <w:szCs w:val="20"/>
          <w:rPrChange w:id="41" w:author="Luyu Liu" w:date="2019-12-17T23:32:00Z">
            <w:rPr>
              <w:rFonts w:ascii="Times New Roman" w:hAnsi="Times New Roman" w:cs="Times New Roman"/>
              <w:sz w:val="28"/>
              <w:szCs w:val="24"/>
            </w:rPr>
          </w:rPrChange>
        </w:rPr>
        <w:t>Department of Geography</w:t>
      </w:r>
      <w:ins w:id="42" w:author="Luyu Liu" w:date="2019-12-17T23:29:00Z">
        <w:r w:rsidRPr="00A76F65">
          <w:rPr>
            <w:rFonts w:ascii="Times New Roman" w:hAnsi="Times New Roman" w:cs="Times New Roman"/>
            <w:szCs w:val="20"/>
            <w:rPrChange w:id="43" w:author="Luyu Liu" w:date="2019-12-17T23:32:00Z">
              <w:rPr>
                <w:rFonts w:ascii="Times New Roman" w:hAnsi="Times New Roman" w:cs="Times New Roman"/>
                <w:sz w:val="28"/>
                <w:szCs w:val="24"/>
              </w:rPr>
            </w:rPrChange>
          </w:rPr>
          <w:t>,</w:t>
        </w:r>
      </w:ins>
      <w:r w:rsidR="006550FB" w:rsidRPr="00A76F65">
        <w:rPr>
          <w:rFonts w:ascii="Times New Roman" w:hAnsi="Times New Roman" w:cs="Times New Roman"/>
          <w:szCs w:val="20"/>
          <w:rPrChange w:id="44" w:author="Luyu Liu" w:date="2019-12-17T23:32:00Z">
            <w:rPr>
              <w:rFonts w:ascii="Times New Roman" w:hAnsi="Times New Roman" w:cs="Times New Roman"/>
              <w:sz w:val="28"/>
              <w:szCs w:val="24"/>
            </w:rPr>
          </w:rPrChange>
        </w:rPr>
        <w:t xml:space="preserve"> </w:t>
      </w:r>
      <w:moveToRangeStart w:id="45" w:author="Luyu Liu" w:date="2019-12-17T23:29:00Z" w:name="move27517814"/>
      <w:moveTo w:id="46" w:author="Luyu Liu" w:date="2019-12-17T23:29:00Z">
        <w:del w:id="47" w:author="Luyu Liu" w:date="2019-12-17T23:30:00Z">
          <w:r w:rsidR="00B11386" w:rsidRPr="00A76F65" w:rsidDel="00B11386">
            <w:rPr>
              <w:rFonts w:ascii="Times New Roman" w:hAnsi="Times New Roman" w:cs="Times New Roman"/>
              <w:szCs w:val="20"/>
              <w:rPrChange w:id="48" w:author="Luyu Liu" w:date="2019-12-17T23:32:00Z">
                <w:rPr>
                  <w:rFonts w:ascii="Times New Roman" w:hAnsi="Times New Roman" w:cs="Times New Roman"/>
                  <w:sz w:val="28"/>
                  <w:szCs w:val="24"/>
                </w:rPr>
              </w:rPrChange>
            </w:rPr>
            <w:delText>T</w:delText>
          </w:r>
        </w:del>
        <w:del w:id="49" w:author="Luyu Liu" w:date="2019-12-17T23:32:00Z">
          <w:r w:rsidR="00B11386" w:rsidRPr="00A76F65" w:rsidDel="00B11386">
            <w:rPr>
              <w:rFonts w:ascii="Times New Roman" w:hAnsi="Times New Roman" w:cs="Times New Roman"/>
              <w:szCs w:val="20"/>
              <w:rPrChange w:id="50" w:author="Luyu Liu" w:date="2019-12-17T23:32:00Z">
                <w:rPr>
                  <w:rFonts w:ascii="Times New Roman" w:hAnsi="Times New Roman" w:cs="Times New Roman"/>
                  <w:sz w:val="28"/>
                  <w:szCs w:val="24"/>
                </w:rPr>
              </w:rPrChange>
            </w:rPr>
            <w:delText xml:space="preserve">he </w:delText>
          </w:r>
        </w:del>
        <w:r w:rsidR="00B11386" w:rsidRPr="00A76F65">
          <w:rPr>
            <w:rFonts w:ascii="Times New Roman" w:hAnsi="Times New Roman" w:cs="Times New Roman"/>
            <w:szCs w:val="20"/>
            <w:rPrChange w:id="51" w:author="Luyu Liu" w:date="2019-12-17T23:32:00Z">
              <w:rPr>
                <w:rFonts w:ascii="Times New Roman" w:hAnsi="Times New Roman" w:cs="Times New Roman"/>
                <w:sz w:val="28"/>
                <w:szCs w:val="24"/>
              </w:rPr>
            </w:rPrChange>
          </w:rPr>
          <w:t>Ohio State University</w:t>
        </w:r>
      </w:moveTo>
      <w:ins w:id="52" w:author="Luyu Liu" w:date="2019-12-17T23:36:00Z">
        <w:r w:rsidR="00CE67BA">
          <w:rPr>
            <w:rFonts w:ascii="Times New Roman" w:hAnsi="Times New Roman" w:cs="Times New Roman"/>
            <w:szCs w:val="20"/>
          </w:rPr>
          <w:t xml:space="preserve">, </w:t>
        </w:r>
      </w:ins>
      <w:ins w:id="53" w:author="Luyu Liu" w:date="2019-12-17T23:30:00Z">
        <w:r w:rsidR="00B11386" w:rsidRPr="00A76F65">
          <w:rPr>
            <w:rFonts w:ascii="Times New Roman" w:hAnsi="Times New Roman" w:cs="Times New Roman"/>
            <w:szCs w:val="20"/>
            <w:rPrChange w:id="54" w:author="Luyu Liu" w:date="2019-12-17T23:32:00Z">
              <w:rPr>
                <w:rFonts w:ascii="Arial" w:hAnsi="Arial" w:cs="Arial"/>
                <w:color w:val="222222"/>
                <w:sz w:val="21"/>
                <w:szCs w:val="21"/>
                <w:shd w:val="clear" w:color="auto" w:fill="FFFFFF"/>
              </w:rPr>
            </w:rPrChange>
          </w:rPr>
          <w:t>Columbus, O</w:t>
        </w:r>
      </w:ins>
      <w:ins w:id="55" w:author="Luyu Liu" w:date="2019-12-17T23:36:00Z">
        <w:r w:rsidR="00CE67BA">
          <w:rPr>
            <w:rFonts w:ascii="Times New Roman" w:hAnsi="Times New Roman" w:cs="Times New Roman"/>
            <w:szCs w:val="20"/>
          </w:rPr>
          <w:t>hio, USA</w:t>
        </w:r>
      </w:ins>
      <w:ins w:id="56" w:author="Luyu Liu" w:date="2019-12-17T23:31:00Z">
        <w:r w:rsidR="00B11386" w:rsidRPr="00A76F65">
          <w:rPr>
            <w:rFonts w:ascii="Times New Roman" w:hAnsi="Times New Roman" w:cs="Times New Roman"/>
            <w:szCs w:val="20"/>
            <w:rPrChange w:id="57" w:author="Luyu Liu" w:date="2019-12-17T23:32:00Z">
              <w:rPr>
                <w:rFonts w:ascii="Times New Roman" w:hAnsi="Times New Roman" w:cs="Times New Roman"/>
                <w:sz w:val="24"/>
              </w:rPr>
            </w:rPrChange>
          </w:rPr>
          <w:t>;</w:t>
        </w:r>
      </w:ins>
    </w:p>
    <w:moveToRangeEnd w:id="45"/>
    <w:p w14:paraId="1EAEEAC0" w14:textId="77777777" w:rsidR="00A76F65" w:rsidRPr="00A76F65" w:rsidRDefault="006550FB" w:rsidP="001C3C9F">
      <w:pPr>
        <w:rPr>
          <w:ins w:id="58" w:author="Luyu Liu" w:date="2019-12-17T23:32:00Z"/>
          <w:rFonts w:ascii="Times New Roman" w:hAnsi="Times New Roman" w:cs="Times New Roman"/>
          <w:szCs w:val="20"/>
          <w:rPrChange w:id="59" w:author="Luyu Liu" w:date="2019-12-17T23:32:00Z">
            <w:rPr>
              <w:ins w:id="60" w:author="Luyu Liu" w:date="2019-12-17T23:32:00Z"/>
              <w:rFonts w:ascii="Times New Roman" w:hAnsi="Times New Roman" w:cs="Times New Roman"/>
              <w:sz w:val="24"/>
            </w:rPr>
          </w:rPrChange>
        </w:rPr>
      </w:pPr>
      <w:del w:id="61" w:author="Luyu Liu" w:date="2019-12-17T23:31:00Z">
        <w:r w:rsidRPr="00A76F65" w:rsidDel="00B11386">
          <w:rPr>
            <w:rFonts w:ascii="Times New Roman" w:hAnsi="Times New Roman" w:cs="Times New Roman"/>
            <w:szCs w:val="20"/>
            <w:rPrChange w:id="62" w:author="Luyu Liu" w:date="2019-12-17T23:32:00Z">
              <w:rPr>
                <w:rFonts w:ascii="Times New Roman" w:hAnsi="Times New Roman" w:cs="Times New Roman"/>
                <w:sz w:val="28"/>
                <w:szCs w:val="24"/>
              </w:rPr>
            </w:rPrChange>
          </w:rPr>
          <w:delText xml:space="preserve">and </w:delText>
        </w:r>
      </w:del>
      <w:ins w:id="63" w:author="Luyu Liu" w:date="2019-12-17T23:31:00Z">
        <w:r w:rsidR="00B11386" w:rsidRPr="00A76F65">
          <w:rPr>
            <w:rFonts w:ascii="Times New Roman" w:hAnsi="Times New Roman" w:cs="Times New Roman"/>
            <w:szCs w:val="20"/>
            <w:rPrChange w:id="64" w:author="Luyu Liu" w:date="2019-12-17T23:32:00Z">
              <w:rPr>
                <w:rFonts w:ascii="Times New Roman" w:hAnsi="Times New Roman" w:cs="Times New Roman"/>
                <w:sz w:val="28"/>
                <w:szCs w:val="24"/>
              </w:rPr>
            </w:rPrChange>
          </w:rPr>
          <w:t xml:space="preserve"> </w:t>
        </w:r>
      </w:ins>
    </w:p>
    <w:p w14:paraId="6447EB7A" w14:textId="7F822D66" w:rsidR="006550FB" w:rsidDel="00CE67BA" w:rsidRDefault="001C3C9F" w:rsidP="006550FB">
      <w:pPr>
        <w:rPr>
          <w:del w:id="65" w:author="Luyu Liu" w:date="2019-12-17T23:36:00Z"/>
          <w:rFonts w:ascii="Times New Roman" w:hAnsi="Times New Roman" w:cs="Times New Roman"/>
          <w:szCs w:val="20"/>
        </w:rPr>
      </w:pPr>
      <w:ins w:id="66" w:author="Luyu Liu" w:date="2019-12-17T23:29:00Z">
        <w:r w:rsidRPr="00A76F65">
          <w:rPr>
            <w:rFonts w:ascii="Times New Roman" w:hAnsi="Times New Roman" w:cs="Times New Roman"/>
            <w:szCs w:val="20"/>
            <w:vertAlign w:val="superscript"/>
            <w:rPrChange w:id="67" w:author="Luyu Liu" w:date="2019-12-17T23:32:00Z">
              <w:rPr>
                <w:rFonts w:ascii="Times New Roman" w:hAnsi="Times New Roman" w:cs="Times New Roman"/>
                <w:sz w:val="28"/>
                <w:szCs w:val="24"/>
                <w:vertAlign w:val="superscript"/>
              </w:rPr>
            </w:rPrChange>
          </w:rPr>
          <w:t xml:space="preserve">b </w:t>
        </w:r>
      </w:ins>
      <w:r w:rsidR="006550FB" w:rsidRPr="00A76F65">
        <w:rPr>
          <w:rFonts w:ascii="Times New Roman" w:hAnsi="Times New Roman" w:cs="Times New Roman"/>
          <w:szCs w:val="20"/>
          <w:rPrChange w:id="68" w:author="Luyu Liu" w:date="2019-12-17T23:32:00Z">
            <w:rPr>
              <w:rFonts w:ascii="Times New Roman" w:hAnsi="Times New Roman" w:cs="Times New Roman"/>
              <w:sz w:val="28"/>
              <w:szCs w:val="24"/>
            </w:rPr>
          </w:rPrChange>
        </w:rPr>
        <w:t>Center for Urban and Regional Analysis</w:t>
      </w:r>
      <w:ins w:id="69" w:author="Luyu Liu" w:date="2019-12-17T23:32:00Z">
        <w:r w:rsidR="00B11386" w:rsidRPr="00A76F65">
          <w:rPr>
            <w:rFonts w:ascii="Times New Roman" w:hAnsi="Times New Roman" w:cs="Times New Roman"/>
            <w:szCs w:val="20"/>
            <w:rPrChange w:id="70" w:author="Luyu Liu" w:date="2019-12-17T23:32:00Z">
              <w:rPr>
                <w:rFonts w:ascii="Times New Roman" w:hAnsi="Times New Roman" w:cs="Times New Roman"/>
                <w:sz w:val="24"/>
              </w:rPr>
            </w:rPrChange>
          </w:rPr>
          <w:t>, Ohio State University</w:t>
        </w:r>
      </w:ins>
      <w:ins w:id="71" w:author="Luyu Liu" w:date="2019-12-17T23:36:00Z">
        <w:r w:rsidR="00CE67BA">
          <w:rPr>
            <w:rFonts w:ascii="Times New Roman" w:hAnsi="Times New Roman" w:cs="Times New Roman"/>
            <w:szCs w:val="20"/>
          </w:rPr>
          <w:t xml:space="preserve">, </w:t>
        </w:r>
        <w:r w:rsidR="00CE67BA" w:rsidRPr="009B0F84">
          <w:rPr>
            <w:rFonts w:ascii="Times New Roman" w:hAnsi="Times New Roman" w:cs="Times New Roman"/>
            <w:szCs w:val="20"/>
          </w:rPr>
          <w:t>Columbus, O</w:t>
        </w:r>
        <w:r w:rsidR="00CE67BA">
          <w:rPr>
            <w:rFonts w:ascii="Times New Roman" w:hAnsi="Times New Roman" w:cs="Times New Roman"/>
            <w:szCs w:val="20"/>
          </w:rPr>
          <w:t>hio, USA.</w:t>
        </w:r>
      </w:ins>
    </w:p>
    <w:p w14:paraId="233303CD" w14:textId="77777777" w:rsidR="00CE67BA" w:rsidRPr="00A76F65" w:rsidRDefault="00CE67BA">
      <w:pPr>
        <w:rPr>
          <w:ins w:id="72" w:author="Luyu Liu" w:date="2019-12-17T23:36:00Z"/>
          <w:rFonts w:ascii="Times New Roman" w:hAnsi="Times New Roman" w:cs="Times New Roman"/>
          <w:szCs w:val="20"/>
          <w:rPrChange w:id="73" w:author="Luyu Liu" w:date="2019-12-17T23:32:00Z">
            <w:rPr>
              <w:ins w:id="74" w:author="Luyu Liu" w:date="2019-12-17T23:36:00Z"/>
              <w:rFonts w:ascii="Times New Roman" w:hAnsi="Times New Roman" w:cs="Times New Roman"/>
              <w:sz w:val="28"/>
              <w:szCs w:val="24"/>
            </w:rPr>
          </w:rPrChange>
        </w:rPr>
        <w:pPrChange w:id="75" w:author="Luyu Liu" w:date="2019-12-17T23:29:00Z">
          <w:pPr>
            <w:jc w:val="center"/>
          </w:pPr>
        </w:pPrChange>
      </w:pPr>
    </w:p>
    <w:p w14:paraId="362196BD" w14:textId="0FD2E267" w:rsidR="006550FB" w:rsidDel="00B11386" w:rsidRDefault="006550FB" w:rsidP="006550FB">
      <w:pPr>
        <w:jc w:val="center"/>
        <w:rPr>
          <w:moveFrom w:id="76" w:author="Luyu Liu" w:date="2019-12-17T23:29:00Z"/>
          <w:rFonts w:ascii="Times New Roman" w:hAnsi="Times New Roman" w:cs="Times New Roman"/>
          <w:sz w:val="28"/>
          <w:szCs w:val="24"/>
        </w:rPr>
      </w:pPr>
      <w:moveFromRangeStart w:id="77" w:author="Luyu Liu" w:date="2019-12-17T23:29:00Z" w:name="move27517814"/>
      <w:moveFrom w:id="78" w:author="Luyu Liu" w:date="2019-12-17T23:29:00Z">
        <w:r w:rsidDel="00B11386">
          <w:rPr>
            <w:rFonts w:ascii="Times New Roman" w:hAnsi="Times New Roman" w:cs="Times New Roman"/>
            <w:sz w:val="28"/>
            <w:szCs w:val="24"/>
          </w:rPr>
          <w:t>The Ohio State University</w:t>
        </w:r>
      </w:moveFrom>
    </w:p>
    <w:moveFromRangeEnd w:id="77"/>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79"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80"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1" w:author="Miller, Harvey J." w:date="2019-12-10T08:58:00Z">
        <w:r w:rsidR="00D5173A">
          <w:rPr>
            <w:rFonts w:ascii="Times New Roman" w:hAnsi="Times New Roman" w:cs="Times New Roman"/>
            <w:sz w:val="24"/>
            <w:szCs w:val="24"/>
          </w:rPr>
          <w:t>(</w:t>
        </w:r>
      </w:ins>
      <w:del w:id="82"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83"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84" w:author="Miller, Harvey J." w:date="2019-12-09T16:32:00Z">
        <w:r w:rsidR="00D5173A">
          <w:rPr>
            <w:rFonts w:ascii="Times New Roman" w:hAnsi="Times New Roman" w:cs="Times New Roman"/>
            <w:sz w:val="24"/>
            <w:szCs w:val="24"/>
          </w:rPr>
          <w:t xml:space="preserve"> (</w:t>
        </w:r>
      </w:ins>
      <w:del w:id="85" w:author="Miller, Harvey J." w:date="2019-12-09T16:32:00Z">
        <w:r w:rsidDel="00E108BF">
          <w:rPr>
            <w:rFonts w:ascii="Times New Roman" w:hAnsi="Times New Roman" w:cs="Times New Roman"/>
            <w:sz w:val="24"/>
            <w:szCs w:val="24"/>
          </w:rPr>
          <w:delText xml:space="preserve"> </w:delText>
        </w:r>
      </w:del>
      <w:ins w:id="86" w:author="Miller, Harvey J." w:date="2019-12-09T16:32:00Z">
        <w:r w:rsidR="00E108BF">
          <w:rPr>
            <w:rFonts w:ascii="Times New Roman" w:hAnsi="Times New Roman" w:cs="Times New Roman"/>
            <w:sz w:val="24"/>
            <w:szCs w:val="24"/>
          </w:rPr>
          <w:t xml:space="preserve">an artifact of </w:t>
        </w:r>
      </w:ins>
      <w:del w:id="87"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88" w:author="Miller, Harvey J." w:date="2019-12-10T10:50:00Z">
        <w:r w:rsidR="008C77AC">
          <w:rPr>
            <w:rFonts w:ascii="Times New Roman" w:hAnsi="Times New Roman" w:cs="Times New Roman"/>
            <w:sz w:val="24"/>
            <w:szCs w:val="24"/>
          </w:rPr>
          <w:t>e</w:t>
        </w:r>
      </w:ins>
      <w:del w:id="89"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90" w:author="Miller, Harvey J." w:date="2019-12-10T08:58:00Z">
        <w:r w:rsidR="00000F55" w:rsidDel="00D5173A">
          <w:rPr>
            <w:rFonts w:ascii="Times New Roman" w:hAnsi="Times New Roman" w:cs="Times New Roman"/>
            <w:sz w:val="24"/>
            <w:szCs w:val="24"/>
          </w:rPr>
          <w:delText xml:space="preserve"> apps</w:delText>
        </w:r>
      </w:del>
      <w:ins w:id="91"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92" w:author="Miller, Harvey J." w:date="2019-12-09T16:38:00Z">
        <w:r w:rsidR="00E108BF">
          <w:rPr>
            <w:rFonts w:ascii="Times New Roman" w:hAnsi="Times New Roman" w:cs="Times New Roman"/>
            <w:sz w:val="24"/>
            <w:szCs w:val="24"/>
          </w:rPr>
          <w:t>W</w:t>
        </w:r>
      </w:ins>
      <w:del w:id="93"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94"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95"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96" w:author="Miller, Harvey J." w:date="2019-12-09T16:35:00Z">
        <w:r w:rsidR="00E108BF">
          <w:rPr>
            <w:rFonts w:ascii="Times New Roman" w:hAnsi="Times New Roman" w:cs="Times New Roman"/>
            <w:sz w:val="24"/>
            <w:szCs w:val="24"/>
          </w:rPr>
          <w:t xml:space="preserve">that cover possible </w:t>
        </w:r>
      </w:ins>
      <w:ins w:id="97" w:author="Miller, Harvey J." w:date="2019-12-09T16:36:00Z">
        <w:r w:rsidR="00E108BF">
          <w:rPr>
            <w:rFonts w:ascii="Times New Roman" w:hAnsi="Times New Roman" w:cs="Times New Roman"/>
            <w:sz w:val="24"/>
            <w:szCs w:val="24"/>
          </w:rPr>
          <w:t>behaviors t</w:t>
        </w:r>
      </w:ins>
      <w:ins w:id="98"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99" w:author="Miller, Harvey J." w:date="2019-12-09T16:38:00Z">
        <w:r w:rsidR="00E108BF">
          <w:rPr>
            <w:rFonts w:ascii="Times New Roman" w:hAnsi="Times New Roman" w:cs="Times New Roman"/>
            <w:sz w:val="24"/>
            <w:szCs w:val="24"/>
          </w:rPr>
          <w:t xml:space="preserve">transit </w:t>
        </w:r>
      </w:ins>
      <w:ins w:id="100" w:author="Miller, Harvey J." w:date="2019-12-09T16:37:00Z">
        <w:r w:rsidR="00E108BF">
          <w:rPr>
            <w:rFonts w:ascii="Times New Roman" w:hAnsi="Times New Roman" w:cs="Times New Roman"/>
            <w:sz w:val="24"/>
            <w:szCs w:val="24"/>
          </w:rPr>
          <w:t>stop</w:t>
        </w:r>
      </w:ins>
      <w:del w:id="101"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102"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103"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104" w:author="Miller, Harvey J." w:date="2019-12-10T08:58:00Z">
        <w:r w:rsidR="00D5173A">
          <w:rPr>
            <w:rFonts w:ascii="Times New Roman" w:hAnsi="Times New Roman" w:cs="Times New Roman"/>
            <w:sz w:val="24"/>
            <w:szCs w:val="24"/>
          </w:rPr>
          <w:t xml:space="preserve">realized </w:t>
        </w:r>
      </w:ins>
      <w:del w:id="105"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106"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107" w:author="Miller, Harvey J." w:date="2019-12-10T08:59:00Z">
        <w:r w:rsidR="00D5173A">
          <w:rPr>
            <w:rFonts w:ascii="Times New Roman" w:hAnsi="Times New Roman" w:cs="Times New Roman"/>
            <w:sz w:val="24"/>
            <w:szCs w:val="24"/>
          </w:rPr>
          <w:t>-</w:t>
        </w:r>
      </w:ins>
      <w:del w:id="108"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109" w:author="Miller, Harvey J." w:date="2019-12-10T08:59:00Z">
        <w:r w:rsidR="00D5173A">
          <w:rPr>
            <w:rFonts w:ascii="Times New Roman" w:hAnsi="Times New Roman" w:cs="Times New Roman"/>
            <w:sz w:val="24"/>
            <w:szCs w:val="24"/>
          </w:rPr>
          <w:t>-</w:t>
        </w:r>
      </w:ins>
      <w:del w:id="110"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111"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112" w:author="Miller, Harvey J." w:date="2019-12-09T16:40:00Z">
        <w:r w:rsidR="00E108BF">
          <w:rPr>
            <w:rFonts w:ascii="Times New Roman" w:hAnsi="Times New Roman" w:cs="Times New Roman"/>
            <w:sz w:val="24"/>
            <w:szCs w:val="24"/>
          </w:rPr>
          <w:t>ese results suggest limitations on claims that RTI reduces public tra</w:t>
        </w:r>
      </w:ins>
      <w:ins w:id="113" w:author="Miller, Harvey J." w:date="2019-12-09T16:41:00Z">
        <w:r w:rsidR="00E108BF">
          <w:rPr>
            <w:rFonts w:ascii="Times New Roman" w:hAnsi="Times New Roman" w:cs="Times New Roman"/>
            <w:sz w:val="24"/>
            <w:szCs w:val="24"/>
          </w:rPr>
          <w:t>nsit waiting times.</w:t>
        </w:r>
      </w:ins>
      <w:ins w:id="114" w:author="Miller, Harvey J." w:date="2019-12-09T16:40:00Z">
        <w:r w:rsidR="00E108BF">
          <w:rPr>
            <w:rFonts w:ascii="Times New Roman" w:hAnsi="Times New Roman" w:cs="Times New Roman"/>
            <w:sz w:val="24"/>
            <w:szCs w:val="24"/>
          </w:rPr>
          <w:t xml:space="preserve">  </w:t>
        </w:r>
      </w:ins>
      <w:del w:id="115"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116"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117" w:author="Miller, Harvey J." w:date="2019-12-10T09:01:00Z">
        <w:r w:rsidDel="00BE31B1">
          <w:rPr>
            <w:rFonts w:ascii="Times New Roman" w:hAnsi="Times New Roman" w:cs="Times New Roman"/>
            <w:sz w:val="24"/>
            <w:szCs w:val="24"/>
          </w:rPr>
          <w:delText xml:space="preserve">For example, </w:delText>
        </w:r>
      </w:del>
      <w:ins w:id="118" w:author="Miller, Harvey J." w:date="2019-12-10T09:01:00Z">
        <w:r w:rsidR="00BE31B1">
          <w:rPr>
            <w:rFonts w:ascii="Times New Roman" w:hAnsi="Times New Roman" w:cs="Times New Roman"/>
            <w:sz w:val="24"/>
            <w:szCs w:val="24"/>
          </w:rPr>
          <w:t>A</w:t>
        </w:r>
      </w:ins>
      <w:del w:id="119"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663647F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120" w:author="Miller, Harvey J." w:date="2019-12-09T16:48:00Z">
        <w:r w:rsidR="00827812">
          <w:rPr>
            <w:rFonts w:ascii="Times New Roman" w:hAnsi="Times New Roman" w:cs="Times New Roman"/>
            <w:sz w:val="24"/>
            <w:szCs w:val="24"/>
          </w:rPr>
          <w:t xml:space="preserve">arrival times to </w:t>
        </w:r>
      </w:ins>
      <w:del w:id="121" w:author="Miller, Harvey J." w:date="2019-12-09T16:48:00Z">
        <w:r w:rsidRPr="006E0EAE" w:rsidDel="00827812">
          <w:rPr>
            <w:rFonts w:ascii="Times New Roman" w:hAnsi="Times New Roman" w:cs="Times New Roman"/>
            <w:sz w:val="24"/>
            <w:szCs w:val="24"/>
          </w:rPr>
          <w:delText xml:space="preserve">delays to </w:delText>
        </w:r>
      </w:del>
      <w:del w:id="122"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123" w:author="Miller, Harvey J." w:date="2019-12-09T16:48:00Z">
        <w:r w:rsidR="00827812">
          <w:rPr>
            <w:rFonts w:ascii="Times New Roman" w:hAnsi="Times New Roman" w:cs="Times New Roman"/>
            <w:sz w:val="24"/>
            <w:szCs w:val="24"/>
          </w:rPr>
          <w:t xml:space="preserve">make the system </w:t>
        </w:r>
      </w:ins>
      <w:ins w:id="124" w:author="Miller, Harvey J." w:date="2019-12-09T16:51:00Z">
        <w:r w:rsidR="00827812">
          <w:rPr>
            <w:rFonts w:ascii="Times New Roman" w:hAnsi="Times New Roman" w:cs="Times New Roman"/>
            <w:sz w:val="24"/>
            <w:szCs w:val="24"/>
          </w:rPr>
          <w:t xml:space="preserve">feel more </w:t>
        </w:r>
      </w:ins>
      <w:ins w:id="125" w:author="Miller, Harvey J." w:date="2019-12-09T16:48:00Z">
        <w:r w:rsidR="00827812">
          <w:rPr>
            <w:rFonts w:ascii="Times New Roman" w:hAnsi="Times New Roman" w:cs="Times New Roman"/>
            <w:sz w:val="24"/>
            <w:szCs w:val="24"/>
          </w:rPr>
          <w:t xml:space="preserve">convivial </w:t>
        </w:r>
      </w:ins>
      <w:ins w:id="126" w:author="Miller, Harvey J." w:date="2019-12-09T16:51:00Z">
        <w:r w:rsidR="00827812">
          <w:rPr>
            <w:rFonts w:ascii="Times New Roman" w:hAnsi="Times New Roman" w:cs="Times New Roman"/>
            <w:sz w:val="24"/>
            <w:szCs w:val="24"/>
          </w:rPr>
          <w:t>to users</w:t>
        </w:r>
        <w:del w:id="127" w:author="Luyu Liu" w:date="2019-12-17T21:02:00Z">
          <w:r w:rsidR="00827812" w:rsidDel="00225EED">
            <w:rPr>
              <w:rFonts w:ascii="Times New Roman" w:hAnsi="Times New Roman" w:cs="Times New Roman"/>
              <w:sz w:val="24"/>
              <w:szCs w:val="24"/>
            </w:rPr>
            <w:delText xml:space="preserve"> </w:delText>
          </w:r>
        </w:del>
      </w:ins>
      <w:del w:id="128"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129" w:author="Miller, Harvey J." w:date="2019-12-09T16:45:00Z">
        <w:r w:rsidR="00827812">
          <w:rPr>
            <w:rFonts w:ascii="Times New Roman" w:hAnsi="Times New Roman" w:cs="Times New Roman"/>
            <w:sz w:val="24"/>
            <w:szCs w:val="24"/>
          </w:rPr>
          <w:t xml:space="preserve">RTI </w:t>
        </w:r>
      </w:ins>
      <w:ins w:id="130" w:author="Miller, Harvey J." w:date="2019-12-09T16:46:00Z">
        <w:r w:rsidR="00827812">
          <w:rPr>
            <w:rFonts w:ascii="Times New Roman" w:hAnsi="Times New Roman" w:cs="Times New Roman"/>
            <w:sz w:val="24"/>
            <w:szCs w:val="24"/>
          </w:rPr>
          <w:t xml:space="preserve">can help </w:t>
        </w:r>
      </w:ins>
      <w:ins w:id="131" w:author="Miller, Harvey J." w:date="2019-12-09T16:45:00Z">
        <w:r w:rsidR="00827812">
          <w:rPr>
            <w:rFonts w:ascii="Times New Roman" w:hAnsi="Times New Roman" w:cs="Times New Roman"/>
            <w:sz w:val="24"/>
            <w:szCs w:val="24"/>
          </w:rPr>
          <w:t xml:space="preserve">users </w:t>
        </w:r>
      </w:ins>
      <w:del w:id="132"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133"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134"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135"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136"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137" w:author="Miller, Harvey J." w:date="2019-12-10T10:53:00Z">
        <w:r w:rsidRPr="003E62F4" w:rsidDel="008C77AC">
          <w:rPr>
            <w:rFonts w:ascii="Times New Roman" w:hAnsi="Times New Roman" w:cs="Times New Roman"/>
            <w:sz w:val="24"/>
            <w:szCs w:val="24"/>
          </w:rPr>
          <w:delText xml:space="preserve">to </w:delText>
        </w:r>
      </w:del>
      <w:ins w:id="138" w:author="Miller, Harvey J." w:date="2019-12-10T10:52:00Z">
        <w:r w:rsidR="008C77AC">
          <w:rPr>
            <w:rFonts w:ascii="Times New Roman" w:hAnsi="Times New Roman" w:cs="Times New Roman"/>
            <w:sz w:val="24"/>
            <w:szCs w:val="24"/>
          </w:rPr>
          <w:t xml:space="preserve">frequently updated </w:t>
        </w:r>
      </w:ins>
      <w:ins w:id="139" w:author="Miller, Harvey J." w:date="2019-12-10T10:53:00Z">
        <w:r w:rsidR="008C77AC">
          <w:rPr>
            <w:rFonts w:ascii="Times New Roman" w:hAnsi="Times New Roman" w:cs="Times New Roman"/>
            <w:sz w:val="24"/>
            <w:szCs w:val="24"/>
          </w:rPr>
          <w:t xml:space="preserve">data on </w:t>
        </w:r>
      </w:ins>
      <w:del w:id="140"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141" w:author="Miller, Harvey J." w:date="2019-12-10T10:52:00Z">
        <w:r w:rsidR="008C77AC">
          <w:rPr>
            <w:rFonts w:ascii="Times New Roman" w:hAnsi="Times New Roman" w:cs="Times New Roman"/>
            <w:sz w:val="24"/>
            <w:szCs w:val="24"/>
          </w:rPr>
          <w:t xml:space="preserve"> location</w:t>
        </w:r>
      </w:ins>
      <w:del w:id="142"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143"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144"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et al.,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del w:id="145" w:author="Luyu Liu" w:date="2019-12-17T23:16:00Z">
        <w:r w:rsidRPr="006E0EAE" w:rsidDel="006A3AA4">
          <w:rPr>
            <w:rFonts w:ascii="Times New Roman" w:hAnsi="Times New Roman" w:cs="Times New Roman"/>
            <w:sz w:val="24"/>
            <w:szCs w:val="24"/>
          </w:rPr>
          <w:delText>Figure 1 illustrates a typical public transit navigation app</w:delText>
        </w:r>
        <w:r w:rsidDel="006A3AA4">
          <w:rPr>
            <w:rFonts w:ascii="Times New Roman" w:hAnsi="Times New Roman" w:cs="Times New Roman"/>
            <w:sz w:val="24"/>
            <w:szCs w:val="24"/>
          </w:rPr>
          <w:delText xml:space="preserve"> with RTI</w:delText>
        </w:r>
        <w:r w:rsidRPr="006E0EAE" w:rsidDel="006A3AA4">
          <w:rPr>
            <w:rFonts w:ascii="Times New Roman" w:hAnsi="Times New Roman" w:cs="Times New Roman"/>
            <w:sz w:val="24"/>
            <w:szCs w:val="24"/>
          </w:rPr>
          <w:delText xml:space="preserve">.  </w:delText>
        </w:r>
      </w:del>
    </w:p>
    <w:p w14:paraId="7717516B" w14:textId="4B74C61F" w:rsidR="006550FB" w:rsidDel="006A3AA4" w:rsidRDefault="006550FB" w:rsidP="006550FB">
      <w:pPr>
        <w:ind w:firstLine="720"/>
        <w:jc w:val="both"/>
        <w:rPr>
          <w:del w:id="146" w:author="Luyu Liu" w:date="2019-12-17T23:16:00Z"/>
          <w:rFonts w:ascii="Times New Roman" w:hAnsi="Times New Roman" w:cs="Times New Roman"/>
          <w:sz w:val="24"/>
          <w:szCs w:val="24"/>
        </w:rPr>
      </w:pPr>
    </w:p>
    <w:p w14:paraId="549B74A6" w14:textId="34D7AB37" w:rsidR="006550FB" w:rsidDel="006A3AA4" w:rsidRDefault="006550FB" w:rsidP="006550FB">
      <w:pPr>
        <w:keepNext/>
        <w:rPr>
          <w:del w:id="147" w:author="Luyu Liu" w:date="2019-12-17T23:16:00Z"/>
        </w:rPr>
      </w:pPr>
      <w:del w:id="148" w:author="Luyu Liu" w:date="2019-12-17T23:16:00Z">
        <w:r w:rsidDel="006A3AA4">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del>
    </w:p>
    <w:p w14:paraId="6AD6EB07" w14:textId="15E5D0FD" w:rsidR="006550FB" w:rsidDel="006A3AA4" w:rsidRDefault="006550FB" w:rsidP="006550FB">
      <w:pPr>
        <w:jc w:val="center"/>
        <w:rPr>
          <w:del w:id="149" w:author="Luyu Liu" w:date="2019-12-17T23:16:00Z"/>
          <w:rFonts w:ascii="Times New Roman" w:hAnsi="Times New Roman" w:cs="Times New Roman"/>
          <w:sz w:val="24"/>
          <w:szCs w:val="24"/>
        </w:rPr>
      </w:pPr>
      <w:commentRangeStart w:id="150"/>
      <w:commentRangeStart w:id="151"/>
      <w:del w:id="152" w:author="Luyu Liu" w:date="2019-12-17T23:16:00Z">
        <w:r w:rsidRPr="003A089C" w:rsidDel="006A3AA4">
          <w:rPr>
            <w:rFonts w:ascii="Times New Roman" w:hAnsi="Times New Roman" w:cs="Times New Roman"/>
            <w:sz w:val="24"/>
            <w:szCs w:val="24"/>
          </w:rPr>
          <w:delText xml:space="preserve">Figure </w:delText>
        </w:r>
        <w:r w:rsidRPr="003A089C" w:rsidDel="006A3AA4">
          <w:rPr>
            <w:rFonts w:ascii="Times New Roman" w:hAnsi="Times New Roman" w:cs="Times New Roman"/>
            <w:sz w:val="24"/>
            <w:szCs w:val="24"/>
          </w:rPr>
          <w:fldChar w:fldCharType="begin"/>
        </w:r>
        <w:r w:rsidRPr="006A3AA4" w:rsidDel="006A3AA4">
          <w:rPr>
            <w:rFonts w:ascii="Times New Roman" w:hAnsi="Times New Roman" w:cs="Times New Roman"/>
            <w:sz w:val="24"/>
            <w:szCs w:val="24"/>
          </w:rPr>
          <w:delInstrText xml:space="preserve"> SEQ Figure \* ARABIC </w:delInstrText>
        </w:r>
        <w:r w:rsidRPr="003A089C" w:rsidDel="006A3AA4">
          <w:rPr>
            <w:rFonts w:ascii="Times New Roman" w:hAnsi="Times New Roman" w:cs="Times New Roman"/>
            <w:sz w:val="24"/>
            <w:szCs w:val="24"/>
          </w:rPr>
          <w:fldChar w:fldCharType="separate"/>
        </w:r>
        <w:r w:rsidRPr="006A3AA4" w:rsidDel="006A3AA4">
          <w:rPr>
            <w:rFonts w:ascii="Times New Roman" w:hAnsi="Times New Roman" w:cs="Times New Roman"/>
            <w:noProof/>
            <w:sz w:val="24"/>
            <w:szCs w:val="24"/>
          </w:rPr>
          <w:delText>1</w:delText>
        </w:r>
        <w:r w:rsidRPr="003A089C" w:rsidDel="006A3AA4">
          <w:rPr>
            <w:rFonts w:ascii="Times New Roman" w:hAnsi="Times New Roman" w:cs="Times New Roman"/>
            <w:sz w:val="24"/>
            <w:szCs w:val="24"/>
          </w:rPr>
          <w:fldChar w:fldCharType="end"/>
        </w:r>
        <w:r w:rsidR="00291929" w:rsidDel="006A3AA4">
          <w:rPr>
            <w:rFonts w:ascii="Times New Roman" w:hAnsi="Times New Roman" w:cs="Times New Roman"/>
            <w:sz w:val="24"/>
            <w:szCs w:val="24"/>
          </w:rPr>
          <w:delText>:</w:delText>
        </w:r>
        <w:r w:rsidRPr="003A089C" w:rsidDel="006A3AA4">
          <w:rPr>
            <w:rFonts w:ascii="Times New Roman" w:hAnsi="Times New Roman" w:cs="Times New Roman"/>
            <w:sz w:val="24"/>
            <w:szCs w:val="24"/>
          </w:rPr>
          <w:delText xml:space="preserve"> </w:delText>
        </w:r>
        <w:r w:rsidR="00770D45" w:rsidDel="006A3AA4">
          <w:rPr>
            <w:rFonts w:ascii="Times New Roman" w:hAnsi="Times New Roman" w:cs="Times New Roman"/>
            <w:sz w:val="24"/>
            <w:szCs w:val="24"/>
          </w:rPr>
          <w:delText>a</w:delText>
        </w:r>
        <w:r w:rsidRPr="003A089C" w:rsidDel="006A3AA4">
          <w:rPr>
            <w:rFonts w:ascii="Times New Roman" w:hAnsi="Times New Roman" w:cs="Times New Roman"/>
            <w:sz w:val="24"/>
            <w:szCs w:val="24"/>
          </w:rPr>
          <w:delText xml:space="preserve"> </w:delText>
        </w:r>
        <w:r w:rsidDel="006A3AA4">
          <w:rPr>
            <w:rFonts w:ascii="Times New Roman" w:hAnsi="Times New Roman" w:cs="Times New Roman"/>
            <w:sz w:val="24"/>
            <w:szCs w:val="24"/>
          </w:rPr>
          <w:delText>typical interface of a</w:delText>
        </w:r>
        <w:r w:rsidRPr="003A089C" w:rsidDel="006A3AA4">
          <w:rPr>
            <w:rFonts w:ascii="Times New Roman" w:hAnsi="Times New Roman" w:cs="Times New Roman"/>
            <w:sz w:val="24"/>
            <w:szCs w:val="24"/>
          </w:rPr>
          <w:delText xml:space="preserve"> real-time transit </w:delText>
        </w:r>
        <w:r w:rsidDel="006A3AA4">
          <w:rPr>
            <w:rFonts w:ascii="Times New Roman" w:hAnsi="Times New Roman" w:cs="Times New Roman"/>
            <w:sz w:val="24"/>
            <w:szCs w:val="24"/>
          </w:rPr>
          <w:delText xml:space="preserve">mobile </w:delText>
        </w:r>
        <w:r w:rsidRPr="003A089C" w:rsidDel="006A3AA4">
          <w:rPr>
            <w:rFonts w:ascii="Times New Roman" w:hAnsi="Times New Roman" w:cs="Times New Roman"/>
            <w:sz w:val="24"/>
            <w:szCs w:val="24"/>
          </w:rPr>
          <w:delText>app</w:delText>
        </w:r>
        <w:r w:rsidDel="006A3AA4">
          <w:rPr>
            <w:rFonts w:ascii="Times New Roman" w:hAnsi="Times New Roman" w:cs="Times New Roman"/>
            <w:sz w:val="24"/>
            <w:szCs w:val="24"/>
          </w:rPr>
          <w:delText xml:space="preserve"> (Transit)</w:delText>
        </w:r>
        <w:r w:rsidRPr="003A089C" w:rsidDel="006A3AA4">
          <w:rPr>
            <w:rFonts w:ascii="Times New Roman" w:hAnsi="Times New Roman" w:cs="Times New Roman"/>
            <w:sz w:val="24"/>
            <w:szCs w:val="24"/>
          </w:rPr>
          <w:delText>.</w:delText>
        </w:r>
        <w:commentRangeEnd w:id="150"/>
        <w:r w:rsidDel="006A3AA4">
          <w:rPr>
            <w:rStyle w:val="CommentReference"/>
          </w:rPr>
          <w:commentReference w:id="150"/>
        </w:r>
        <w:commentRangeEnd w:id="151"/>
        <w:r w:rsidDel="006A3AA4">
          <w:rPr>
            <w:rStyle w:val="CommentReference"/>
          </w:rPr>
          <w:commentReference w:id="151"/>
        </w:r>
      </w:del>
    </w:p>
    <w:p w14:paraId="71184CFA" w14:textId="4BC1C5F1" w:rsidR="008C77AC" w:rsidRPr="008C77AC" w:rsidRDefault="006550FB" w:rsidP="008C77AC">
      <w:pPr>
        <w:ind w:firstLine="720"/>
        <w:jc w:val="both"/>
        <w:rPr>
          <w:ins w:id="153" w:author="Miller, Harvey J." w:date="2019-12-10T10:55:00Z"/>
          <w:rFonts w:ascii="Times New Roman" w:hAnsi="Times New Roman" w:cs="Times New Roman"/>
          <w:sz w:val="24"/>
          <w:szCs w:val="24"/>
        </w:rPr>
      </w:pPr>
      <w:commentRangeStart w:id="154"/>
      <w:r>
        <w:rPr>
          <w:rFonts w:ascii="Times New Roman" w:hAnsi="Times New Roman" w:cs="Times New Roman"/>
          <w:sz w:val="24"/>
          <w:szCs w:val="24"/>
        </w:rPr>
        <w:t>RTI can be especially important for systems with sparser timetable and longer headways</w:t>
      </w:r>
      <w:ins w:id="155"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154"/>
      <w:ins w:id="156" w:author="Luyu Liu" w:date="2019-12-17T21:17:00Z">
        <w:r w:rsidR="004B2578">
          <w:rPr>
            <w:rFonts w:ascii="Times New Roman" w:hAnsi="Times New Roman" w:cs="Times New Roman"/>
            <w:sz w:val="24"/>
            <w:szCs w:val="24"/>
          </w:rPr>
          <w:t xml:space="preserve">As </w:t>
        </w:r>
      </w:ins>
      <w:r w:rsidR="008C77AC">
        <w:rPr>
          <w:rStyle w:val="CommentReference"/>
        </w:rPr>
        <w:commentReference w:id="154"/>
      </w:r>
      <w:moveToRangeStart w:id="157" w:author="Miller, Harvey J." w:date="2019-12-10T10:55:00Z" w:name="move26867758"/>
      <w:ins w:id="158" w:author="Miller, Harvey J." w:date="2019-12-10T10:55:00Z">
        <w:r w:rsidR="008C77AC" w:rsidRPr="008C77AC">
          <w:rPr>
            <w:rFonts w:ascii="Times New Roman" w:hAnsi="Times New Roman" w:cs="Times New Roman"/>
            <w:sz w:val="24"/>
            <w:szCs w:val="24"/>
          </w:rPr>
          <w:fldChar w:fldCharType="begin" w:fldLock="1"/>
        </w:r>
      </w:ins>
      <w:ins w:id="159"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160" w:author="Miller, Harvey J." w:date="2019-12-10T10:55:00Z">
        <w:del w:id="161"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162"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163"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164"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165" w:author="Luyu Liu" w:date="2019-12-17T21:14:00Z">
        <w:r w:rsidR="004B2578">
          <w:rPr>
            <w:rFonts w:ascii="Times New Roman" w:hAnsi="Times New Roman" w:cs="Times New Roman"/>
            <w:sz w:val="24"/>
            <w:szCs w:val="24"/>
          </w:rPr>
          <w:t xml:space="preserve"> </w:t>
        </w:r>
      </w:ins>
      <w:commentRangeStart w:id="166"/>
      <w:ins w:id="167" w:author="Miller, Harvey J." w:date="2019-12-10T10:56:00Z">
        <w:r w:rsidR="008C77AC">
          <w:rPr>
            <w:rFonts w:ascii="Times New Roman" w:hAnsi="Times New Roman" w:cs="Times New Roman"/>
            <w:sz w:val="24"/>
            <w:szCs w:val="24"/>
          </w:rPr>
          <w:t xml:space="preserve">In </w:t>
        </w:r>
      </w:ins>
      <w:ins w:id="168" w:author="Miller, Harvey J." w:date="2019-12-10T10:55:00Z">
        <w:r w:rsidR="008C77AC" w:rsidRPr="008C77AC">
          <w:rPr>
            <w:rFonts w:ascii="Times New Roman" w:hAnsi="Times New Roman" w:cs="Times New Roman"/>
            <w:sz w:val="24"/>
            <w:szCs w:val="24"/>
          </w:rPr>
          <w:t>public transit system</w:t>
        </w:r>
      </w:ins>
      <w:ins w:id="169" w:author="Miller, Harvey J." w:date="2019-12-10T10:56:00Z">
        <w:r w:rsidR="008C77AC">
          <w:rPr>
            <w:rFonts w:ascii="Times New Roman" w:hAnsi="Times New Roman" w:cs="Times New Roman"/>
            <w:sz w:val="24"/>
            <w:szCs w:val="24"/>
          </w:rPr>
          <w:t>s</w:t>
        </w:r>
      </w:ins>
      <w:ins w:id="170"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cannot sustain high frequency service du</w:t>
        </w:r>
        <w:r w:rsidR="008C77AC">
          <w:rPr>
            <w:rFonts w:ascii="Times New Roman" w:hAnsi="Times New Roman" w:cs="Times New Roman"/>
            <w:sz w:val="24"/>
            <w:szCs w:val="24"/>
          </w:rPr>
          <w:t>e to limited resour</w:t>
        </w:r>
      </w:ins>
      <w:ins w:id="171" w:author="Miller, Harvey J." w:date="2019-12-10T10:56:00Z">
        <w:r w:rsidR="008C77AC">
          <w:rPr>
            <w:rFonts w:ascii="Times New Roman" w:hAnsi="Times New Roman" w:cs="Times New Roman"/>
            <w:sz w:val="24"/>
            <w:szCs w:val="24"/>
          </w:rPr>
          <w:t>ces</w:t>
        </w:r>
      </w:ins>
      <w:ins w:id="172"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173" w:author="Miller, Harvey J." w:date="2019-12-10T10:57:00Z">
        <w:r w:rsidR="008C77AC">
          <w:rPr>
            <w:rFonts w:ascii="Times New Roman" w:hAnsi="Times New Roman" w:cs="Times New Roman"/>
            <w:sz w:val="24"/>
            <w:szCs w:val="24"/>
          </w:rPr>
          <w:t>substitute to allow users to experience short waiting times despite infrequent service</w:t>
        </w:r>
      </w:ins>
      <w:ins w:id="174" w:author="Miller, Harvey J." w:date="2019-12-10T10:55:00Z">
        <w:r w:rsidR="008C77AC" w:rsidRPr="008C77AC">
          <w:rPr>
            <w:rFonts w:ascii="Times New Roman" w:hAnsi="Times New Roman" w:cs="Times New Roman"/>
            <w:sz w:val="24"/>
            <w:szCs w:val="24"/>
          </w:rPr>
          <w:t>.</w:t>
        </w:r>
      </w:ins>
      <w:ins w:id="175" w:author="Miller, Harvey J." w:date="2019-12-10T10:57:00Z">
        <w:r w:rsidR="008C77AC">
          <w:rPr>
            <w:rFonts w:ascii="Times New Roman" w:hAnsi="Times New Roman" w:cs="Times New Roman"/>
            <w:sz w:val="24"/>
            <w:szCs w:val="24"/>
          </w:rPr>
          <w:t xml:space="preserve"> </w:t>
        </w:r>
        <w:del w:id="176"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177" w:author="Miller, Harvey J." w:date="2019-12-10T10:58:00Z">
        <w:r w:rsidR="008C77AC">
          <w:rPr>
            <w:rFonts w:ascii="Times New Roman" w:hAnsi="Times New Roman" w:cs="Times New Roman"/>
            <w:sz w:val="24"/>
            <w:szCs w:val="24"/>
          </w:rPr>
          <w:t xml:space="preserve">may be </w:t>
        </w:r>
      </w:ins>
      <w:ins w:id="178" w:author="Miller, Harvey J." w:date="2019-12-10T10:59:00Z">
        <w:r w:rsidR="008C77AC">
          <w:rPr>
            <w:rFonts w:ascii="Times New Roman" w:hAnsi="Times New Roman" w:cs="Times New Roman"/>
            <w:sz w:val="24"/>
            <w:szCs w:val="24"/>
          </w:rPr>
          <w:t xml:space="preserve">especially </w:t>
        </w:r>
      </w:ins>
      <w:ins w:id="179" w:author="Miller, Harvey J." w:date="2019-12-10T10:58:00Z">
        <w:r w:rsidR="008C77AC">
          <w:rPr>
            <w:rFonts w:ascii="Times New Roman" w:hAnsi="Times New Roman" w:cs="Times New Roman"/>
            <w:sz w:val="24"/>
            <w:szCs w:val="24"/>
          </w:rPr>
          <w:t>cr</w:t>
        </w:r>
      </w:ins>
      <w:ins w:id="180" w:author="Miller, Harvey J." w:date="2019-12-10T10:59:00Z">
        <w:r w:rsidR="008C77AC">
          <w:rPr>
            <w:rFonts w:ascii="Times New Roman" w:hAnsi="Times New Roman" w:cs="Times New Roman"/>
            <w:sz w:val="24"/>
            <w:szCs w:val="24"/>
          </w:rPr>
          <w:t xml:space="preserve">itical </w:t>
        </w:r>
      </w:ins>
      <w:ins w:id="181" w:author="Miller, Harvey J." w:date="2019-12-10T10:58:00Z">
        <w:r w:rsidR="008C77AC">
          <w:rPr>
            <w:rFonts w:ascii="Times New Roman" w:hAnsi="Times New Roman" w:cs="Times New Roman"/>
            <w:sz w:val="24"/>
            <w:szCs w:val="24"/>
          </w:rPr>
          <w:t xml:space="preserve">to users due to time penalties associated with missing a bus on route </w:t>
        </w:r>
      </w:ins>
      <w:ins w:id="182" w:author="Miller, Harvey J." w:date="2019-12-10T10:59:00Z">
        <w:r w:rsidR="008C77AC">
          <w:rPr>
            <w:rFonts w:ascii="Times New Roman" w:hAnsi="Times New Roman" w:cs="Times New Roman"/>
            <w:sz w:val="24"/>
            <w:szCs w:val="24"/>
          </w:rPr>
          <w:t xml:space="preserve">with </w:t>
        </w:r>
      </w:ins>
      <w:ins w:id="183" w:author="Miller, Harvey J." w:date="2019-12-10T10:58:00Z">
        <w:r w:rsidR="008C77AC">
          <w:rPr>
            <w:rFonts w:ascii="Times New Roman" w:hAnsi="Times New Roman" w:cs="Times New Roman"/>
            <w:sz w:val="24"/>
            <w:szCs w:val="24"/>
          </w:rPr>
          <w:t>long headway</w:t>
        </w:r>
      </w:ins>
      <w:ins w:id="184" w:author="Miller, Harvey J." w:date="2019-12-10T10:59:00Z">
        <w:r w:rsidR="008C77AC">
          <w:rPr>
            <w:rFonts w:ascii="Times New Roman" w:hAnsi="Times New Roman" w:cs="Times New Roman"/>
            <w:sz w:val="24"/>
            <w:szCs w:val="24"/>
          </w:rPr>
          <w:t>s</w:t>
        </w:r>
      </w:ins>
      <w:ins w:id="185" w:author="Miller, Harvey J." w:date="2019-12-10T10:58:00Z">
        <w:r w:rsidR="008C77AC">
          <w:rPr>
            <w:rFonts w:ascii="Times New Roman" w:hAnsi="Times New Roman" w:cs="Times New Roman"/>
            <w:sz w:val="24"/>
            <w:szCs w:val="24"/>
          </w:rPr>
          <w:t xml:space="preserve">. </w:t>
        </w:r>
      </w:ins>
      <w:ins w:id="186" w:author="Miller, Harvey J." w:date="2019-12-10T10:55:00Z">
        <w:r w:rsidR="008C77AC" w:rsidRPr="008C77AC">
          <w:rPr>
            <w:rFonts w:ascii="Times New Roman" w:hAnsi="Times New Roman" w:cs="Times New Roman"/>
            <w:sz w:val="24"/>
            <w:szCs w:val="24"/>
          </w:rPr>
          <w:t xml:space="preserve"> </w:t>
        </w:r>
      </w:ins>
      <w:commentRangeEnd w:id="166"/>
      <w:ins w:id="187" w:author="Miller, Harvey J." w:date="2019-12-10T10:59:00Z">
        <w:r w:rsidR="008C77AC">
          <w:rPr>
            <w:rStyle w:val="CommentReference"/>
          </w:rPr>
          <w:commentReference w:id="166"/>
        </w:r>
      </w:ins>
    </w:p>
    <w:moveToRangeEnd w:id="157"/>
    <w:p w14:paraId="52036CDE" w14:textId="68895758" w:rsidR="006550FB" w:rsidDel="008C77AC" w:rsidRDefault="006550FB" w:rsidP="006550FB">
      <w:pPr>
        <w:ind w:firstLine="720"/>
        <w:jc w:val="both"/>
        <w:rPr>
          <w:del w:id="188" w:author="Miller, Harvey J." w:date="2019-12-10T10:59:00Z"/>
          <w:rFonts w:ascii="Times New Roman" w:hAnsi="Times New Roman" w:cs="Times New Roman"/>
          <w:sz w:val="24"/>
          <w:szCs w:val="24"/>
        </w:rPr>
      </w:pPr>
      <w:del w:id="189"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90" w:author="Miller, Harvey J." w:date="2019-12-10T10:55:00Z">
        <w:r w:rsidDel="008C77AC">
          <w:rPr>
            <w:rFonts w:ascii="Times New Roman" w:hAnsi="Times New Roman" w:cs="Times New Roman"/>
            <w:sz w:val="24"/>
            <w:szCs w:val="24"/>
          </w:rPr>
          <w:delText>getting t</w:delText>
        </w:r>
      </w:del>
      <w:del w:id="191" w:author="Miller, Harvey J." w:date="2019-12-10T10:59:00Z">
        <w:r w:rsidDel="008C77AC">
          <w:rPr>
            <w:rFonts w:ascii="Times New Roman" w:hAnsi="Times New Roman" w:cs="Times New Roman"/>
            <w:sz w:val="24"/>
            <w:szCs w:val="24"/>
          </w:rPr>
          <w:delText xml:space="preserve">he performance of a specific vehicle via </w:delText>
        </w:r>
      </w:del>
      <w:del w:id="192" w:author="Miller, Harvey J." w:date="2019-12-10T10:55:00Z">
        <w:r w:rsidDel="008C77AC">
          <w:rPr>
            <w:rFonts w:ascii="Times New Roman" w:hAnsi="Times New Roman" w:cs="Times New Roman"/>
            <w:sz w:val="24"/>
            <w:szCs w:val="24"/>
          </w:rPr>
          <w:delText>real-time information</w:delText>
        </w:r>
      </w:del>
      <w:del w:id="193"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94" w:author="Miller, Harvey J." w:date="2019-12-10T10:55:00Z" w:name="move26867758"/>
      <w:moveFrom w:id="195" w:author="Miller, Harvey J." w:date="2019-12-10T10:55:00Z">
        <w:del w:id="196" w:author="Miller, Harvey J." w:date="2019-12-10T10:59:00Z">
          <w:r w:rsidDel="008C77AC">
            <w:rPr>
              <w:rFonts w:ascii="Times New Roman" w:hAnsi="Times New Roman" w:cs="Times New Roman"/>
              <w:sz w:val="24"/>
              <w:szCs w:val="24"/>
            </w:rPr>
            <w:fldChar w:fldCharType="begin" w:fldLock="1"/>
          </w:r>
          <w:r w:rsidR="000545CA" w:rsidRPr="00157517" w:rsidDel="008C77AC">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94"/>
    </w:p>
    <w:p w14:paraId="68746E44" w14:textId="3630AA91" w:rsidR="006550FB" w:rsidRDefault="006550FB" w:rsidP="006550FB">
      <w:pPr>
        <w:ind w:firstLine="720"/>
        <w:jc w:val="both"/>
        <w:rPr>
          <w:rFonts w:ascii="Times New Roman" w:hAnsi="Times New Roman" w:cs="Times New Roman"/>
          <w:sz w:val="24"/>
          <w:szCs w:val="24"/>
        </w:rPr>
      </w:pPr>
      <w:commentRangeStart w:id="197"/>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98"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99"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200"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201" w:author="Miller, Harvey J." w:date="2019-12-10T11:00:00Z">
        <w:r w:rsidR="008C77AC">
          <w:rPr>
            <w:rFonts w:ascii="Times New Roman" w:hAnsi="Times New Roman" w:cs="Times New Roman"/>
            <w:sz w:val="24"/>
            <w:szCs w:val="24"/>
          </w:rPr>
          <w:t xml:space="preserve">a </w:t>
        </w:r>
      </w:ins>
      <w:del w:id="202"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203"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204" w:author="Miller, Harvey J." w:date="2019-12-10T09:15:00Z">
        <w:r w:rsidR="00B93E3D">
          <w:rPr>
            <w:rFonts w:ascii="Times New Roman" w:hAnsi="Times New Roman" w:cs="Times New Roman"/>
            <w:sz w:val="24"/>
            <w:szCs w:val="24"/>
          </w:rPr>
          <w:t xml:space="preserve">After a </w:t>
        </w:r>
      </w:ins>
      <w:del w:id="205"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206" w:author="Miller, Harvey J." w:date="2019-12-10T09:10:00Z">
        <w:r w:rsidRPr="00803DCB" w:rsidDel="00B93E3D">
          <w:rPr>
            <w:rFonts w:ascii="Times New Roman" w:hAnsi="Times New Roman" w:cs="Times New Roman"/>
            <w:sz w:val="24"/>
            <w:szCs w:val="24"/>
          </w:rPr>
          <w:delText xml:space="preserve">interval </w:delText>
        </w:r>
      </w:del>
      <w:del w:id="207"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208" w:author="Miller, Harvey J." w:date="2019-12-10T09:15:00Z">
        <w:r w:rsidR="00B93E3D">
          <w:rPr>
            <w:rFonts w:ascii="Times New Roman" w:hAnsi="Times New Roman" w:cs="Times New Roman"/>
            <w:sz w:val="24"/>
            <w:szCs w:val="24"/>
          </w:rPr>
          <w:t xml:space="preserve">decides to leave their </w:t>
        </w:r>
      </w:ins>
      <w:del w:id="209" w:author="Miller, Harvey J." w:date="2019-12-10T09:15:00Z">
        <w:r w:rsidRPr="00803DCB" w:rsidDel="00B93E3D">
          <w:rPr>
            <w:rFonts w:ascii="Times New Roman" w:hAnsi="Times New Roman" w:cs="Times New Roman"/>
            <w:sz w:val="24"/>
            <w:szCs w:val="24"/>
          </w:rPr>
          <w:delText xml:space="preserve">leaves </w:delText>
        </w:r>
      </w:del>
      <w:del w:id="210" w:author="Miller, Harvey J." w:date="2019-12-10T09:16:00Z">
        <w:r w:rsidRPr="00803DCB" w:rsidDel="00B93E3D">
          <w:rPr>
            <w:rFonts w:ascii="Times New Roman" w:hAnsi="Times New Roman" w:cs="Times New Roman"/>
            <w:sz w:val="24"/>
            <w:szCs w:val="24"/>
          </w:rPr>
          <w:delText>thei</w:delText>
        </w:r>
      </w:del>
      <w:del w:id="211"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212"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213" w:author="Miller, Harvey J." w:date="2019-12-10T09:12:00Z">
        <w:r w:rsidRPr="00803DCB" w:rsidDel="00B93E3D">
          <w:rPr>
            <w:rFonts w:ascii="Times New Roman" w:hAnsi="Times New Roman" w:cs="Times New Roman"/>
            <w:sz w:val="24"/>
            <w:szCs w:val="24"/>
          </w:rPr>
          <w:delText xml:space="preserve">For example, </w:delText>
        </w:r>
      </w:del>
      <w:ins w:id="214" w:author="Miller, Harvey J." w:date="2019-12-10T09:12:00Z">
        <w:r w:rsidR="00B93E3D">
          <w:rPr>
            <w:rFonts w:ascii="Times New Roman" w:hAnsi="Times New Roman" w:cs="Times New Roman"/>
            <w:sz w:val="24"/>
            <w:szCs w:val="24"/>
          </w:rPr>
          <w:t>I</w:t>
        </w:r>
      </w:ins>
      <w:del w:id="215"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216" w:author="Miller, Harvey J." w:date="2019-12-10T09:16:00Z">
        <w:r w:rsidR="00B93E3D">
          <w:rPr>
            <w:rFonts w:ascii="Times New Roman" w:hAnsi="Times New Roman" w:cs="Times New Roman"/>
            <w:sz w:val="24"/>
            <w:szCs w:val="24"/>
          </w:rPr>
          <w:t>a</w:t>
        </w:r>
      </w:ins>
      <w:del w:id="217"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218" w:author="Miller, Harvey J." w:date="2019-12-10T09:16:00Z">
        <w:r w:rsidR="00B93E3D">
          <w:rPr>
            <w:rFonts w:ascii="Times New Roman" w:hAnsi="Times New Roman" w:cs="Times New Roman"/>
            <w:sz w:val="24"/>
            <w:szCs w:val="24"/>
          </w:rPr>
          <w:t>operator</w:t>
        </w:r>
      </w:ins>
      <w:del w:id="219"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220" w:author="Miller, Harvey J." w:date="2019-12-10T09:14:00Z">
        <w:r w:rsidR="00B93E3D">
          <w:rPr>
            <w:rFonts w:ascii="Times New Roman" w:hAnsi="Times New Roman" w:cs="Times New Roman"/>
            <w:sz w:val="24"/>
            <w:szCs w:val="24"/>
          </w:rPr>
          <w:t xml:space="preserve">In addition, </w:t>
        </w:r>
      </w:ins>
      <w:ins w:id="221"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222" w:author="Miller, Harvey J." w:date="2019-12-10T09:12:00Z">
        <w:r w:rsidR="00B93E3D">
          <w:rPr>
            <w:rFonts w:ascii="Times New Roman" w:hAnsi="Times New Roman" w:cs="Times New Roman"/>
            <w:sz w:val="24"/>
            <w:szCs w:val="24"/>
          </w:rPr>
          <w:t xml:space="preserve">minute).  </w:t>
        </w:r>
      </w:ins>
      <w:ins w:id="223" w:author="Miller, Harvey J." w:date="2019-12-10T09:14:00Z">
        <w:r w:rsidR="00B93E3D">
          <w:rPr>
            <w:rFonts w:ascii="Times New Roman" w:hAnsi="Times New Roman" w:cs="Times New Roman"/>
            <w:sz w:val="24"/>
            <w:szCs w:val="24"/>
          </w:rPr>
          <w:t xml:space="preserve">The </w:t>
        </w:r>
      </w:ins>
      <w:ins w:id="224" w:author="Miller, Harvey J." w:date="2019-12-10T09:16:00Z">
        <w:r w:rsidR="00B93E3D">
          <w:rPr>
            <w:rFonts w:ascii="Times New Roman" w:hAnsi="Times New Roman" w:cs="Times New Roman"/>
            <w:sz w:val="24"/>
            <w:szCs w:val="24"/>
          </w:rPr>
          <w:t>discrepancies</w:t>
        </w:r>
      </w:ins>
      <w:ins w:id="225" w:author="Miller, Harvey J." w:date="2019-12-10T09:14:00Z">
        <w:r w:rsidR="00B93E3D">
          <w:rPr>
            <w:rFonts w:ascii="Times New Roman" w:hAnsi="Times New Roman" w:cs="Times New Roman"/>
            <w:sz w:val="24"/>
            <w:szCs w:val="24"/>
          </w:rPr>
          <w:t xml:space="preserve"> between</w:t>
        </w:r>
      </w:ins>
      <w:ins w:id="226" w:author="Miller, Harvey J." w:date="2019-12-10T09:16:00Z">
        <w:r w:rsidR="00B93E3D">
          <w:rPr>
            <w:rFonts w:ascii="Times New Roman" w:hAnsi="Times New Roman" w:cs="Times New Roman"/>
            <w:sz w:val="24"/>
            <w:szCs w:val="24"/>
          </w:rPr>
          <w:t xml:space="preserve"> the RTI </w:t>
        </w:r>
      </w:ins>
      <w:ins w:id="227" w:author="Miller, Harvey J." w:date="2019-12-10T09:17:00Z">
        <w:r w:rsidR="00B93E3D">
          <w:rPr>
            <w:rFonts w:ascii="Times New Roman" w:hAnsi="Times New Roman" w:cs="Times New Roman"/>
            <w:sz w:val="24"/>
            <w:szCs w:val="24"/>
          </w:rPr>
          <w:t xml:space="preserve">and reality </w:t>
        </w:r>
      </w:ins>
      <w:del w:id="228" w:author="Miller, Harvey J." w:date="2019-12-10T09:14:00Z">
        <w:r w:rsidRPr="00803DCB" w:rsidDel="00B93E3D">
          <w:rPr>
            <w:rFonts w:ascii="Times New Roman" w:hAnsi="Times New Roman" w:cs="Times New Roman"/>
            <w:sz w:val="24"/>
            <w:szCs w:val="24"/>
          </w:rPr>
          <w:delText>Th</w:delText>
        </w:r>
      </w:del>
      <w:del w:id="229"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230"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231"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232" w:author="Miller, Harvey J." w:date="2019-12-10T09:15:00Z">
        <w:r w:rsidR="00B93E3D">
          <w:rPr>
            <w:rFonts w:ascii="Times New Roman" w:hAnsi="Times New Roman" w:cs="Times New Roman"/>
            <w:sz w:val="24"/>
            <w:szCs w:val="24"/>
          </w:rPr>
          <w:t xml:space="preserve"> </w:t>
        </w:r>
      </w:ins>
      <w:del w:id="233"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234" w:author="Miller, Harvey J." w:date="2019-12-10T09:15:00Z">
        <w:r w:rsidR="00F00CF3">
          <w:rPr>
            <w:rFonts w:ascii="Times New Roman" w:hAnsi="Times New Roman" w:cs="Times New Roman"/>
            <w:sz w:val="24"/>
            <w:szCs w:val="24"/>
          </w:rPr>
          <w:t xml:space="preserve"> – a</w:t>
        </w:r>
      </w:ins>
      <w:ins w:id="235" w:author="Miller, Harvey J." w:date="2019-12-10T11:01:00Z">
        <w:r w:rsidR="00F00CF3">
          <w:rPr>
            <w:rFonts w:ascii="Times New Roman" w:hAnsi="Times New Roman" w:cs="Times New Roman"/>
            <w:sz w:val="24"/>
            <w:szCs w:val="24"/>
          </w:rPr>
          <w:t xml:space="preserve">t least as </w:t>
        </w:r>
      </w:ins>
      <w:ins w:id="236" w:author="Miller, Harvey J." w:date="2019-12-10T09:15:00Z">
        <w:r w:rsidR="00F00CF3">
          <w:rPr>
            <w:rFonts w:ascii="Times New Roman" w:hAnsi="Times New Roman" w:cs="Times New Roman"/>
            <w:sz w:val="24"/>
            <w:szCs w:val="24"/>
          </w:rPr>
          <w:t xml:space="preserve">long as the service headway; longer if </w:t>
        </w:r>
        <w:del w:id="237" w:author="Luyu Liu" w:date="2019-12-17T21:05:00Z">
          <w:r w:rsidR="00F00CF3" w:rsidDel="004A6E55">
            <w:rPr>
              <w:rFonts w:ascii="Times New Roman" w:hAnsi="Times New Roman" w:cs="Times New Roman" w:hint="eastAsia"/>
              <w:sz w:val="24"/>
              <w:szCs w:val="24"/>
            </w:rPr>
            <w:delText>there are u</w:delText>
          </w:r>
        </w:del>
      </w:ins>
      <w:ins w:id="238" w:author="Miller, Harvey J." w:date="2019-12-10T11:01:00Z">
        <w:del w:id="239" w:author="Luyu Liu" w:date="2019-12-17T21:05:00Z">
          <w:r w:rsidR="00F00CF3" w:rsidDel="004A6E55">
            <w:rPr>
              <w:rFonts w:ascii="Times New Roman" w:hAnsi="Times New Roman" w:cs="Times New Roman" w:hint="eastAsia"/>
              <w:sz w:val="24"/>
              <w:szCs w:val="24"/>
            </w:rPr>
            <w:delText>pstream delays</w:delText>
          </w:r>
        </w:del>
      </w:ins>
      <w:ins w:id="240" w:author="Luyu Liu" w:date="2019-12-17T21:05:00Z">
        <w:r w:rsidR="004A6E55">
          <w:rPr>
            <w:rFonts w:ascii="Times New Roman" w:hAnsi="Times New Roman" w:cs="Times New Roman"/>
            <w:sz w:val="24"/>
            <w:szCs w:val="24"/>
          </w:rPr>
          <w:t xml:space="preserve">the bus </w:t>
        </w:r>
      </w:ins>
      <w:ins w:id="241" w:author="Luyu Liu" w:date="2019-12-17T21:06:00Z">
        <w:r w:rsidR="004A6E55">
          <w:rPr>
            <w:rFonts w:ascii="Times New Roman" w:hAnsi="Times New Roman" w:cs="Times New Roman"/>
            <w:sz w:val="24"/>
            <w:szCs w:val="24"/>
          </w:rPr>
          <w:t xml:space="preserve">schedule </w:t>
        </w:r>
      </w:ins>
      <w:ins w:id="242" w:author="Luyu Liu" w:date="2019-12-17T21:05:00Z">
        <w:r w:rsidR="004A6E55">
          <w:rPr>
            <w:rFonts w:ascii="Times New Roman" w:hAnsi="Times New Roman" w:cs="Times New Roman"/>
            <w:sz w:val="24"/>
            <w:szCs w:val="24"/>
          </w:rPr>
          <w:t>has</w:t>
        </w:r>
      </w:ins>
      <w:ins w:id="243"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244" w:author="Miller, Harvey J." w:date="2019-12-10T11:02:00Z">
        <w:r w:rsidR="00F00CF3">
          <w:rPr>
            <w:rFonts w:ascii="Times New Roman" w:hAnsi="Times New Roman" w:cs="Times New Roman"/>
            <w:sz w:val="24"/>
            <w:szCs w:val="24"/>
          </w:rPr>
          <w:t>realized</w:t>
        </w:r>
      </w:ins>
      <w:del w:id="245" w:author="Miller, Harvey J." w:date="2019-12-10T11:01:00Z">
        <w:r w:rsidRPr="00803DCB" w:rsidDel="00F00CF3">
          <w:rPr>
            <w:rFonts w:ascii="Times New Roman" w:hAnsi="Times New Roman" w:cs="Times New Roman"/>
            <w:sz w:val="24"/>
            <w:szCs w:val="24"/>
          </w:rPr>
          <w:delText>actual</w:delText>
        </w:r>
      </w:del>
      <w:ins w:id="246" w:author="Miller, Harvey J." w:date="2019-12-10T11:02:00Z">
        <w:r w:rsidR="00F00CF3">
          <w:rPr>
            <w:rFonts w:ascii="Times New Roman" w:hAnsi="Times New Roman" w:cs="Times New Roman"/>
            <w:sz w:val="24"/>
            <w:szCs w:val="24"/>
          </w:rPr>
          <w:t xml:space="preserve"> </w:t>
        </w:r>
      </w:ins>
      <w:del w:id="247"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248"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97"/>
      <w:r w:rsidR="00B93E3D">
        <w:rPr>
          <w:rStyle w:val="CommentReference"/>
        </w:rPr>
        <w:commentReference w:id="197"/>
      </w:r>
    </w:p>
    <w:p w14:paraId="55B71CF0" w14:textId="509CB088" w:rsidR="006550FB" w:rsidRPr="00F242B3" w:rsidDel="00B93E3D" w:rsidRDefault="006550FB" w:rsidP="006550FB">
      <w:pPr>
        <w:ind w:firstLine="720"/>
        <w:jc w:val="both"/>
        <w:rPr>
          <w:del w:id="249" w:author="Miller, Harvey J." w:date="2019-12-10T09:11:00Z"/>
          <w:rFonts w:ascii="Times New Roman" w:hAnsi="Times New Roman" w:cs="Times New Roman"/>
          <w:sz w:val="24"/>
          <w:szCs w:val="24"/>
        </w:rPr>
      </w:pPr>
      <w:del w:id="250"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251"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252"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253"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254" w:author="Miller, Harvey J." w:date="2019-12-10T11:03:00Z">
        <w:r w:rsidRPr="006E12CF" w:rsidDel="00F00CF3">
          <w:rPr>
            <w:rFonts w:ascii="Times New Roman" w:hAnsi="Times New Roman" w:cs="Times New Roman"/>
            <w:sz w:val="24"/>
            <w:szCs w:val="24"/>
          </w:rPr>
          <w:delText>RTI</w:delText>
        </w:r>
      </w:del>
      <w:ins w:id="255" w:author="Miller, Harvey J." w:date="2019-12-10T11:02:00Z">
        <w:r w:rsidR="00F00CF3">
          <w:rPr>
            <w:rFonts w:ascii="Times New Roman" w:hAnsi="Times New Roman" w:cs="Times New Roman"/>
            <w:sz w:val="24"/>
            <w:szCs w:val="24"/>
          </w:rPr>
          <w:t xml:space="preserve">and </w:t>
        </w:r>
      </w:ins>
      <w:ins w:id="256"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257"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258" w:author="Miller, Harvey J." w:date="2019-12-09T16:54:00Z">
        <w:r w:rsidR="00492706">
          <w:rPr>
            <w:rFonts w:ascii="Times New Roman" w:hAnsi="Times New Roman" w:cs="Times New Roman"/>
            <w:sz w:val="24"/>
            <w:szCs w:val="24"/>
          </w:rPr>
          <w:t xml:space="preserve">However, relative performance </w:t>
        </w:r>
      </w:ins>
      <w:del w:id="259"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260" w:author="Miller, Harvey J." w:date="2019-12-10T09:19:00Z">
        <w:r w:rsidR="00B93E3D">
          <w:rPr>
            <w:rFonts w:ascii="Times New Roman" w:hAnsi="Times New Roman" w:cs="Times New Roman"/>
            <w:sz w:val="24"/>
            <w:szCs w:val="24"/>
          </w:rPr>
          <w:t xml:space="preserve">varies </w:t>
        </w:r>
      </w:ins>
      <w:del w:id="261"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262" w:author="Miller, Harvey J." w:date="2019-12-10T09:20:00Z">
        <w:r w:rsidR="00B93E3D">
          <w:rPr>
            <w:rFonts w:ascii="Times New Roman" w:hAnsi="Times New Roman" w:cs="Times New Roman"/>
            <w:sz w:val="24"/>
            <w:szCs w:val="24"/>
          </w:rPr>
          <w:t xml:space="preserve">time of day, </w:t>
        </w:r>
      </w:ins>
      <w:del w:id="263"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264"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265" w:author="Miller, Harvey J." w:date="2019-12-09T16:54:00Z">
        <w:r w:rsidR="00492706">
          <w:rPr>
            <w:rFonts w:ascii="Times New Roman" w:hAnsi="Times New Roman" w:cs="Times New Roman"/>
            <w:sz w:val="24"/>
            <w:szCs w:val="24"/>
          </w:rPr>
          <w:t xml:space="preserve">  </w:t>
        </w:r>
      </w:ins>
      <w:ins w:id="266"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267" w:author="Miller, Harvey J." w:date="2019-12-09T16:54:00Z">
        <w:r w:rsidR="00492706">
          <w:rPr>
            <w:rFonts w:ascii="Times New Roman" w:hAnsi="Times New Roman" w:cs="Times New Roman"/>
            <w:sz w:val="24"/>
            <w:szCs w:val="24"/>
          </w:rPr>
          <w:t>hese results suggest limitations on the value of R</w:t>
        </w:r>
      </w:ins>
      <w:ins w:id="268"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269"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270" w:author="Miller, Harvey J." w:date="2019-12-10T11:04:00Z">
        <w:r w:rsidR="00F00CF3">
          <w:rPr>
            <w:rFonts w:ascii="Times New Roman" w:hAnsi="Times New Roman" w:cs="Times New Roman"/>
            <w:sz w:val="24"/>
            <w:szCs w:val="24"/>
          </w:rPr>
          <w:t xml:space="preserve">previous research </w:t>
        </w:r>
      </w:ins>
      <w:del w:id="271"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272" w:author="Miller, Harvey J." w:date="2019-12-10T11:04:00Z">
        <w:r w:rsidR="00FC4DA7" w:rsidDel="00F00CF3">
          <w:rPr>
            <w:rFonts w:ascii="Times New Roman" w:hAnsi="Times New Roman" w:cs="Times New Roman"/>
            <w:sz w:val="24"/>
            <w:szCs w:val="24"/>
          </w:rPr>
          <w:delText xml:space="preserve"> </w:delText>
        </w:r>
      </w:del>
      <w:ins w:id="273" w:author="Miller, Harvey J." w:date="2019-12-10T11:04:00Z">
        <w:r w:rsidR="00F00CF3">
          <w:rPr>
            <w:rFonts w:ascii="Times New Roman" w:hAnsi="Times New Roman" w:cs="Times New Roman"/>
            <w:sz w:val="24"/>
            <w:szCs w:val="24"/>
          </w:rPr>
          <w:t>s</w:t>
        </w:r>
      </w:ins>
      <w:del w:id="274"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275" w:author="Miller, Harvey J." w:date="2019-12-10T11:04:00Z">
        <w:r w:rsidR="00F00CF3">
          <w:rPr>
            <w:rFonts w:ascii="Times New Roman" w:hAnsi="Times New Roman" w:cs="Times New Roman"/>
            <w:sz w:val="24"/>
            <w:szCs w:val="24"/>
          </w:rPr>
          <w:t xml:space="preserve">e subsequent section </w:t>
        </w:r>
      </w:ins>
      <w:del w:id="276"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277"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278" w:author="Miller, Harvey J." w:date="2019-12-10T09:21:00Z">
        <w:r w:rsidR="00EE572F">
          <w:rPr>
            <w:rFonts w:ascii="Times New Roman" w:hAnsi="Times New Roman" w:cs="Times New Roman"/>
            <w:sz w:val="24"/>
            <w:szCs w:val="24"/>
          </w:rPr>
          <w:t xml:space="preserve">a theory of the </w:t>
        </w:r>
        <w:r w:rsidR="00EE572F">
          <w:rPr>
            <w:rFonts w:ascii="Times New Roman" w:hAnsi="Times New Roman" w:cs="Times New Roman"/>
            <w:sz w:val="24"/>
            <w:szCs w:val="24"/>
          </w:rPr>
          <w:lastRenderedPageBreak/>
          <w:t xml:space="preserve">mechanisms that underlie </w:t>
        </w:r>
      </w:ins>
      <w:del w:id="279"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80" w:author="Miller, Harvey J." w:date="2019-12-10T09:21:00Z">
        <w:r w:rsidR="00EE572F">
          <w:rPr>
            <w:rFonts w:ascii="Times New Roman" w:hAnsi="Times New Roman" w:cs="Times New Roman"/>
            <w:sz w:val="24"/>
            <w:szCs w:val="24"/>
          </w:rPr>
          <w:t xml:space="preserve"> </w:t>
        </w:r>
      </w:ins>
      <w:del w:id="281"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82" w:author="Miller, Harvey J." w:date="2019-12-10T09:22:00Z">
        <w:r w:rsidR="00E41883" w:rsidDel="00EE572F">
          <w:rPr>
            <w:rFonts w:ascii="Times New Roman" w:hAnsi="Times New Roman" w:cs="Times New Roman"/>
            <w:sz w:val="24"/>
            <w:szCs w:val="24"/>
          </w:rPr>
          <w:delText xml:space="preserve"> </w:delText>
        </w:r>
      </w:del>
      <w:ins w:id="283" w:author="Miller, Harvey J." w:date="2019-12-10T09:22:00Z">
        <w:r w:rsidR="00EE572F">
          <w:rPr>
            <w:rFonts w:ascii="Times New Roman" w:hAnsi="Times New Roman" w:cs="Times New Roman"/>
            <w:sz w:val="24"/>
            <w:szCs w:val="24"/>
          </w:rPr>
          <w:t xml:space="preserve"> that either ignore or exploit RTI</w:t>
        </w:r>
      </w:ins>
      <w:del w:id="284"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85" w:author="Miller, Harvey J." w:date="2019-12-10T09:22:00Z">
        <w:r w:rsidR="00EE572F">
          <w:rPr>
            <w:rFonts w:ascii="Times New Roman" w:hAnsi="Times New Roman" w:cs="Times New Roman"/>
            <w:sz w:val="24"/>
            <w:szCs w:val="24"/>
          </w:rPr>
          <w:t xml:space="preserve"> W</w:t>
        </w:r>
      </w:ins>
      <w:del w:id="286"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87"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88"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89" w:author="Miller, Harvey J." w:date="2019-12-10T09:22:00Z">
        <w:r w:rsidR="00EE572F">
          <w:rPr>
            <w:rFonts w:ascii="Times New Roman" w:hAnsi="Times New Roman" w:cs="Times New Roman"/>
            <w:sz w:val="24"/>
            <w:szCs w:val="24"/>
          </w:rPr>
          <w:t xml:space="preserve">erformance </w:t>
        </w:r>
      </w:ins>
      <w:del w:id="290"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91"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92"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93" w:author="Miller, Harvey J." w:date="2019-12-10T09:22:00Z">
        <w:r w:rsidR="000619C8" w:rsidDel="00EE572F">
          <w:rPr>
            <w:rFonts w:ascii="Times New Roman" w:hAnsi="Times New Roman" w:cs="Times New Roman"/>
            <w:sz w:val="24"/>
            <w:szCs w:val="24"/>
          </w:rPr>
          <w:delText xml:space="preserve">cross </w:delText>
        </w:r>
      </w:del>
      <w:del w:id="294"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95" w:author="Miller, Harvey J." w:date="2019-12-09T16:56:00Z">
        <w:r w:rsidR="00492706">
          <w:rPr>
            <w:rFonts w:ascii="Times New Roman" w:hAnsi="Times New Roman" w:cs="Times New Roman"/>
            <w:sz w:val="24"/>
            <w:szCs w:val="24"/>
          </w:rPr>
          <w:t xml:space="preserve">  </w:t>
        </w:r>
      </w:ins>
      <w:ins w:id="296"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97" w:author="Miller, Harvey J." w:date="2019-12-10T11:05:00Z">
        <w:r w:rsidR="00F00CF3">
          <w:rPr>
            <w:rFonts w:ascii="Times New Roman" w:hAnsi="Times New Roman" w:cs="Times New Roman"/>
            <w:sz w:val="24"/>
            <w:szCs w:val="24"/>
          </w:rPr>
          <w:t xml:space="preserve">of the mechanisms </w:t>
        </w:r>
      </w:ins>
      <w:ins w:id="298" w:author="Miller, Harvey J." w:date="2019-12-10T09:23:00Z">
        <w:r w:rsidR="00F00CF3">
          <w:rPr>
            <w:rFonts w:ascii="Times New Roman" w:hAnsi="Times New Roman" w:cs="Times New Roman"/>
            <w:sz w:val="24"/>
            <w:szCs w:val="24"/>
          </w:rPr>
          <w:t xml:space="preserve">underlying the </w:t>
        </w:r>
      </w:ins>
      <w:ins w:id="299" w:author="Miller, Harvey J." w:date="2019-12-10T11:05:00Z">
        <w:r w:rsidR="00F00CF3">
          <w:rPr>
            <w:rFonts w:ascii="Times New Roman" w:hAnsi="Times New Roman" w:cs="Times New Roman"/>
            <w:sz w:val="24"/>
            <w:szCs w:val="24"/>
          </w:rPr>
          <w:t xml:space="preserve">time penalties experienced by </w:t>
        </w:r>
      </w:ins>
      <w:ins w:id="300" w:author="Miller, Harvey J." w:date="2019-12-10T09:23:00Z">
        <w:r w:rsidR="00F00CF3">
          <w:rPr>
            <w:rFonts w:ascii="Times New Roman" w:hAnsi="Times New Roman" w:cs="Times New Roman"/>
            <w:sz w:val="24"/>
            <w:szCs w:val="24"/>
          </w:rPr>
          <w:t>RTI users</w:t>
        </w:r>
      </w:ins>
      <w:ins w:id="301" w:author="Miller, Harvey J." w:date="2019-12-10T09:24:00Z">
        <w:r w:rsidR="00EE572F">
          <w:rPr>
            <w:rFonts w:ascii="Times New Roman" w:hAnsi="Times New Roman" w:cs="Times New Roman"/>
            <w:sz w:val="24"/>
            <w:szCs w:val="24"/>
          </w:rPr>
          <w:t xml:space="preserve">.  </w:t>
        </w:r>
      </w:ins>
      <w:ins w:id="302" w:author="Miller, Harvey J." w:date="2019-12-09T16:56:00Z">
        <w:r w:rsidR="00492706">
          <w:rPr>
            <w:rFonts w:ascii="Times New Roman" w:hAnsi="Times New Roman" w:cs="Times New Roman"/>
            <w:sz w:val="24"/>
            <w:szCs w:val="24"/>
          </w:rPr>
          <w:t>We conclude this paper with a discussion of major f</w:t>
        </w:r>
      </w:ins>
      <w:ins w:id="303"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6744D152" w14:textId="77777777" w:rsidR="00816A10" w:rsidRDefault="006550FB" w:rsidP="006550FB">
      <w:pPr>
        <w:jc w:val="both"/>
        <w:rPr>
          <w:ins w:id="304" w:author="Miller, Harvey J." w:date="2019-12-10T13:34:00Z"/>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real</w:t>
      </w:r>
      <w:ins w:id="305" w:author="Miller, Harvey J." w:date="2019-12-10T11:06:00Z">
        <w:r w:rsidR="00F00CF3">
          <w:rPr>
            <w:rFonts w:ascii="Times New Roman" w:hAnsi="Times New Roman" w:cs="Times New Roman"/>
            <w:sz w:val="24"/>
            <w:szCs w:val="24"/>
          </w:rPr>
          <w:t xml:space="preserve"> time information (RTI) </w:t>
        </w:r>
      </w:ins>
      <w:del w:id="306" w:author="Miller, Harvey J." w:date="2019-12-10T11:06:00Z">
        <w:r w:rsidDel="00F00CF3">
          <w:rPr>
            <w:rFonts w:ascii="Times New Roman" w:hAnsi="Times New Roman" w:cs="Times New Roman"/>
            <w:sz w:val="24"/>
            <w:szCs w:val="24"/>
          </w:rPr>
          <w:delText xml:space="preserve">-time data </w:delText>
        </w:r>
      </w:del>
      <w:r>
        <w:rPr>
          <w:rFonts w:ascii="Times New Roman" w:hAnsi="Times New Roman" w:cs="Times New Roman"/>
          <w:sz w:val="24"/>
          <w:szCs w:val="24"/>
        </w:rPr>
        <w:t xml:space="preserve">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w:t>
      </w:r>
      <w:ins w:id="307" w:author="Miller, Harvey J." w:date="2019-12-10T11:07:00Z">
        <w:r w:rsidR="00F00CF3">
          <w:rPr>
            <w:rFonts w:ascii="Times New Roman" w:hAnsi="Times New Roman" w:cs="Times New Roman"/>
            <w:sz w:val="24"/>
            <w:szCs w:val="24"/>
          </w:rPr>
          <w:t>The development and deployment o</w:t>
        </w:r>
      </w:ins>
      <w:ins w:id="308"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 xml:space="preserve">vehicle location system, open data policies by transit authorities and </w:t>
        </w:r>
      </w:ins>
      <w:ins w:id="309" w:author="Miller, Harvey J." w:date="2019-12-10T11:06:00Z">
        <w:r w:rsidR="00F00CF3">
          <w:rPr>
            <w:rFonts w:ascii="Times New Roman" w:hAnsi="Times New Roman" w:cs="Times New Roman"/>
            <w:sz w:val="24"/>
            <w:szCs w:val="24"/>
          </w:rPr>
          <w:t xml:space="preserve">the </w:t>
        </w:r>
      </w:ins>
      <w:del w:id="310" w:author="Miller, Harvey J." w:date="2019-12-10T11:06:00Z">
        <w:r w:rsidDel="00F00CF3">
          <w:rPr>
            <w:rFonts w:ascii="Times New Roman" w:hAnsi="Times New Roman" w:cs="Times New Roman"/>
            <w:sz w:val="24"/>
            <w:szCs w:val="24"/>
          </w:rPr>
          <w:delText xml:space="preserve">After the </w:delText>
        </w:r>
      </w:del>
      <w:r>
        <w:rPr>
          <w:rFonts w:ascii="Times New Roman" w:hAnsi="Times New Roman" w:cs="Times New Roman"/>
          <w:sz w:val="24"/>
          <w:szCs w:val="24"/>
        </w:rPr>
        <w:t xml:space="preserve">widespread </w:t>
      </w:r>
      <w:ins w:id="311" w:author="Miller, Harvey J." w:date="2019-12-10T11:06:00Z">
        <w:r w:rsidR="00F00CF3">
          <w:rPr>
            <w:rFonts w:ascii="Times New Roman" w:hAnsi="Times New Roman" w:cs="Times New Roman"/>
            <w:sz w:val="24"/>
            <w:szCs w:val="24"/>
          </w:rPr>
          <w:t xml:space="preserve">adoption of </w:t>
        </w:r>
      </w:ins>
      <w:ins w:id="312" w:author="Miller, Harvey J." w:date="2019-12-10T11:09:00Z">
        <w:r w:rsidR="00F00CF3">
          <w:rPr>
            <w:rFonts w:ascii="Times New Roman" w:hAnsi="Times New Roman" w:cs="Times New Roman"/>
            <w:sz w:val="24"/>
            <w:szCs w:val="24"/>
          </w:rPr>
          <w:t xml:space="preserve">the World Wide Web </w:t>
        </w:r>
      </w:ins>
      <w:del w:id="313" w:author="Miller, Harvey J." w:date="2019-12-10T11:06:00Z">
        <w:r w:rsidDel="00F00CF3">
          <w:rPr>
            <w:rFonts w:ascii="Times New Roman" w:hAnsi="Times New Roman" w:cs="Times New Roman"/>
            <w:sz w:val="24"/>
            <w:szCs w:val="24"/>
          </w:rPr>
          <w:delText xml:space="preserve">application of smart </w:delText>
        </w:r>
      </w:del>
      <w:ins w:id="314" w:author="Miller, Harvey J." w:date="2019-12-10T11:07:00Z">
        <w:r w:rsidR="00F00CF3">
          <w:rPr>
            <w:rFonts w:ascii="Times New Roman" w:hAnsi="Times New Roman" w:cs="Times New Roman"/>
            <w:sz w:val="24"/>
            <w:szCs w:val="24"/>
          </w:rPr>
          <w:t>mobile</w:t>
        </w:r>
      </w:ins>
      <w:del w:id="315" w:author="Miller, Harvey J." w:date="2019-12-10T11:07:00Z">
        <w:r w:rsidDel="00F00CF3">
          <w:rPr>
            <w:rFonts w:ascii="Times New Roman" w:hAnsi="Times New Roman" w:cs="Times New Roman"/>
            <w:sz w:val="24"/>
            <w:szCs w:val="24"/>
          </w:rPr>
          <w:delText>personal</w:delText>
        </w:r>
      </w:del>
      <w:r>
        <w:rPr>
          <w:rFonts w:ascii="Times New Roman" w:hAnsi="Times New Roman" w:cs="Times New Roman"/>
          <w:sz w:val="24"/>
          <w:szCs w:val="24"/>
        </w:rPr>
        <w:t xml:space="preserve"> </w:t>
      </w:r>
      <w:commentRangeStart w:id="316"/>
      <w:ins w:id="317" w:author="Miller, Harvey J." w:date="2019-12-10T11:07:00Z">
        <w:r w:rsidR="00F00CF3">
          <w:rPr>
            <w:rFonts w:ascii="Times New Roman" w:hAnsi="Times New Roman" w:cs="Times New Roman"/>
            <w:sz w:val="24"/>
            <w:szCs w:val="24"/>
          </w:rPr>
          <w:t>telephony</w:t>
        </w:r>
        <w:commentRangeEnd w:id="316"/>
        <w:r w:rsidR="00F00CF3">
          <w:rPr>
            <w:rStyle w:val="CommentReference"/>
          </w:rPr>
          <w:commentReference w:id="316"/>
        </w:r>
      </w:ins>
      <w:del w:id="318" w:author="Miller, Harvey J." w:date="2019-12-10T11:07:00Z">
        <w:r w:rsidDel="00F00CF3">
          <w:rPr>
            <w:rFonts w:ascii="Times New Roman" w:hAnsi="Times New Roman" w:cs="Times New Roman"/>
            <w:sz w:val="24"/>
            <w:szCs w:val="24"/>
          </w:rPr>
          <w:delText>devices</w:delText>
        </w:r>
      </w:del>
      <w:r>
        <w:rPr>
          <w:rFonts w:ascii="Times New Roman" w:hAnsi="Times New Roman" w:cs="Times New Roman"/>
          <w:sz w:val="24"/>
          <w:szCs w:val="24"/>
        </w:rPr>
        <w:t>,</w:t>
      </w:r>
      <w:ins w:id="319" w:author="Miller, Harvey J." w:date="2019-12-10T11:09:00Z">
        <w:r w:rsidR="00F00CF3">
          <w:rPr>
            <w:rFonts w:ascii="Times New Roman" w:hAnsi="Times New Roman" w:cs="Times New Roman"/>
            <w:sz w:val="24"/>
            <w:szCs w:val="24"/>
          </w:rPr>
          <w:t xml:space="preserve"> has generated a widespread use of </w:t>
        </w:r>
      </w:ins>
      <w:del w:id="320" w:author="Miller, Harvey J." w:date="2019-12-10T11:09:00Z">
        <w:r w:rsidDel="00F00CF3">
          <w:rPr>
            <w:rFonts w:ascii="Times New Roman" w:hAnsi="Times New Roman" w:cs="Times New Roman"/>
            <w:sz w:val="24"/>
            <w:szCs w:val="24"/>
          </w:rPr>
          <w:delText xml:space="preserve"> </w:delText>
        </w:r>
      </w:del>
      <w:ins w:id="321" w:author="Miller, Harvey J." w:date="2019-12-10T11:07:00Z">
        <w:r w:rsidR="00F00CF3">
          <w:rPr>
            <w:rFonts w:ascii="Times New Roman" w:hAnsi="Times New Roman" w:cs="Times New Roman"/>
            <w:sz w:val="24"/>
            <w:szCs w:val="24"/>
          </w:rPr>
          <w:t xml:space="preserve">RTI </w:t>
        </w:r>
      </w:ins>
      <w:del w:id="322" w:author="Miller, Harvey J." w:date="2019-12-10T11:07:00Z">
        <w:r w:rsidDel="00F00CF3">
          <w:rPr>
            <w:rFonts w:ascii="Times New Roman" w:hAnsi="Times New Roman" w:cs="Times New Roman"/>
            <w:sz w:val="24"/>
            <w:szCs w:val="24"/>
          </w:rPr>
          <w:delText xml:space="preserve">real-time information </w:delText>
        </w:r>
      </w:del>
      <w:ins w:id="323" w:author="Miller, Harvey J." w:date="2019-12-10T11:09:00Z">
        <w:r w:rsidR="00F00CF3">
          <w:rPr>
            <w:rFonts w:ascii="Times New Roman" w:hAnsi="Times New Roman" w:cs="Times New Roman"/>
            <w:sz w:val="24"/>
            <w:szCs w:val="24"/>
          </w:rPr>
          <w:t>by public transit agencies and users</w:t>
        </w:r>
      </w:ins>
      <w:del w:id="324" w:author="Miller, Harvey J." w:date="2019-12-10T11:09:00Z">
        <w:r w:rsidDel="00F00CF3">
          <w:rPr>
            <w:rFonts w:ascii="Times New Roman" w:hAnsi="Times New Roman" w:cs="Times New Roman"/>
            <w:sz w:val="24"/>
            <w:szCs w:val="24"/>
          </w:rPr>
          <w:delText>is becoming more prevalent due to</w:delText>
        </w:r>
      </w:del>
      <w:del w:id="325" w:author="Miller, Harvey J." w:date="2019-12-10T11:07:00Z">
        <w:r w:rsidDel="00F00CF3">
          <w:rPr>
            <w:rFonts w:ascii="Times New Roman" w:hAnsi="Times New Roman" w:cs="Times New Roman"/>
            <w:sz w:val="24"/>
            <w:szCs w:val="24"/>
          </w:rPr>
          <w:delText xml:space="preserve"> less expensive automated vehicle location system and the open data policy</w:delText>
        </w:r>
      </w:del>
      <w:r>
        <w:rPr>
          <w:rFonts w:ascii="Times New Roman" w:hAnsi="Times New Roman" w:cs="Times New Roman"/>
          <w:sz w:val="24"/>
          <w:szCs w:val="24"/>
        </w:rPr>
        <w:t xml:space="preserve">. Correspondingly, the body of literature </w:t>
      </w:r>
      <w:ins w:id="326" w:author="Miller, Harvey J." w:date="2019-12-10T11:09:00Z">
        <w:r w:rsidR="00F00CF3">
          <w:rPr>
            <w:rFonts w:ascii="Times New Roman" w:hAnsi="Times New Roman" w:cs="Times New Roman"/>
            <w:sz w:val="24"/>
            <w:szCs w:val="24"/>
          </w:rPr>
          <w:t xml:space="preserve">on RTI in public transit </w:t>
        </w:r>
      </w:ins>
      <w:r>
        <w:rPr>
          <w:rFonts w:ascii="Times New Roman" w:hAnsi="Times New Roman" w:cs="Times New Roman"/>
          <w:sz w:val="24"/>
          <w:szCs w:val="24"/>
        </w:rPr>
        <w:t xml:space="preserve">is </w:t>
      </w:r>
      <w:del w:id="327" w:author="Miller, Harvey J." w:date="2019-12-10T11:10:00Z">
        <w:r w:rsidDel="00F00CF3">
          <w:rPr>
            <w:rFonts w:ascii="Times New Roman" w:hAnsi="Times New Roman" w:cs="Times New Roman"/>
            <w:sz w:val="24"/>
            <w:szCs w:val="24"/>
          </w:rPr>
          <w:delText xml:space="preserve">steadily </w:delText>
        </w:r>
      </w:del>
      <w:r>
        <w:rPr>
          <w:rFonts w:ascii="Times New Roman" w:hAnsi="Times New Roman" w:cs="Times New Roman"/>
          <w:sz w:val="24"/>
          <w:szCs w:val="24"/>
        </w:rPr>
        <w:t>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328" w:author="Miller, Harvey J." w:date="2019-12-10T11:10:00Z">
        <w:r w:rsidR="00F00CF3">
          <w:rPr>
            <w:rFonts w:ascii="Times New Roman" w:hAnsi="Times New Roman" w:cs="Times New Roman"/>
            <w:sz w:val="24"/>
            <w:szCs w:val="24"/>
          </w:rPr>
          <w:t xml:space="preserve">discuss </w:t>
        </w:r>
      </w:ins>
      <w:del w:id="329" w:author="Miller, Harvey J." w:date="2019-12-10T11:10:00Z">
        <w:r w:rsidDel="00F00CF3">
          <w:rPr>
            <w:rFonts w:ascii="Times New Roman" w:hAnsi="Times New Roman" w:cs="Times New Roman"/>
            <w:sz w:val="24"/>
            <w:szCs w:val="24"/>
          </w:rPr>
          <w:delText xml:space="preserve">examine </w:delText>
        </w:r>
      </w:del>
      <w:r>
        <w:rPr>
          <w:rFonts w:ascii="Times New Roman" w:hAnsi="Times New Roman" w:cs="Times New Roman"/>
          <w:sz w:val="24"/>
          <w:szCs w:val="24"/>
        </w:rPr>
        <w:t xml:space="preserve">this literature based on two dimensions: </w:t>
      </w:r>
      <w:ins w:id="330" w:author="Miller, Harvey J." w:date="2019-12-10T11:10:00Z">
        <w:r w:rsidR="00F00CF3">
          <w:rPr>
            <w:rFonts w:ascii="Times New Roman" w:hAnsi="Times New Roman" w:cs="Times New Roman"/>
            <w:sz w:val="24"/>
            <w:szCs w:val="24"/>
          </w:rPr>
          <w:t>RTI media</w:t>
        </w:r>
      </w:ins>
      <w:del w:id="331" w:author="Miller, Harvey J." w:date="2019-12-10T11:10:00Z">
        <w:r w:rsidDel="00F00CF3">
          <w:rPr>
            <w:rFonts w:ascii="Times New Roman" w:hAnsi="Times New Roman" w:cs="Times New Roman"/>
            <w:sz w:val="24"/>
            <w:szCs w:val="24"/>
          </w:rPr>
          <w:delText xml:space="preserve">the information media </w:delText>
        </w:r>
        <w:r w:rsidR="003B2EF7" w:rsidDel="00F00CF3">
          <w:rPr>
            <w:rFonts w:ascii="Times New Roman" w:hAnsi="Times New Roman" w:cs="Times New Roman"/>
            <w:sz w:val="24"/>
            <w:szCs w:val="24"/>
          </w:rPr>
          <w:delText>examined</w:delText>
        </w:r>
      </w:del>
      <w:r w:rsidR="003B2EF7">
        <w:rPr>
          <w:rFonts w:ascii="Times New Roman" w:hAnsi="Times New Roman" w:cs="Times New Roman"/>
          <w:sz w:val="24"/>
          <w:szCs w:val="24"/>
        </w:rPr>
        <w:t>,</w:t>
      </w:r>
      <w:r>
        <w:rPr>
          <w:rFonts w:ascii="Times New Roman" w:hAnsi="Times New Roman" w:cs="Times New Roman"/>
          <w:sz w:val="24"/>
          <w:szCs w:val="24"/>
        </w:rPr>
        <w:t xml:space="preserve"> and methodology used in the study</w:t>
      </w:r>
      <w:ins w:id="332" w:author="Miller, Harvey J." w:date="2019-12-10T13:33:00Z">
        <w:r w:rsidR="00816A10">
          <w:rPr>
            <w:rFonts w:ascii="Times New Roman" w:hAnsi="Times New Roman" w:cs="Times New Roman"/>
            <w:sz w:val="24"/>
            <w:szCs w:val="24"/>
          </w:rPr>
          <w:t>.</w:t>
        </w:r>
      </w:ins>
    </w:p>
    <w:p w14:paraId="750C973A" w14:textId="0F591344" w:rsidR="006550FB" w:rsidRDefault="006550FB" w:rsidP="006550FB">
      <w:pPr>
        <w:jc w:val="both"/>
        <w:rPr>
          <w:rFonts w:ascii="Times New Roman" w:hAnsi="Times New Roman" w:cs="Times New Roman"/>
          <w:sz w:val="24"/>
          <w:szCs w:val="24"/>
        </w:rPr>
      </w:pPr>
      <w:del w:id="333" w:author="Miller, Harvey J." w:date="2019-12-10T13:33:00Z">
        <w:r w:rsidDel="00816A10">
          <w:rPr>
            <w:rFonts w:ascii="Times New Roman" w:hAnsi="Times New Roman" w:cs="Times New Roman"/>
            <w:sz w:val="24"/>
            <w:szCs w:val="24"/>
          </w:rPr>
          <w:delText>.</w:delText>
        </w:r>
      </w:del>
    </w:p>
    <w:p w14:paraId="5958B1BE" w14:textId="32EDDE9B" w:rsidR="00816A10" w:rsidRPr="007A1286" w:rsidRDefault="00816A10">
      <w:pPr>
        <w:pStyle w:val="ListParagraph"/>
        <w:numPr>
          <w:ilvl w:val="1"/>
          <w:numId w:val="5"/>
        </w:numPr>
        <w:jc w:val="both"/>
        <w:rPr>
          <w:ins w:id="334" w:author="Miller, Harvey J." w:date="2019-12-10T13:33:00Z"/>
          <w:rFonts w:ascii="Times New Roman" w:hAnsi="Times New Roman" w:cs="Times New Roman"/>
          <w:b/>
          <w:bCs/>
          <w:sz w:val="24"/>
          <w:szCs w:val="24"/>
          <w:rPrChange w:id="335" w:author="Luyu Liu" w:date="2019-12-17T15:52:00Z">
            <w:rPr>
              <w:ins w:id="336" w:author="Miller, Harvey J." w:date="2019-12-10T13:33:00Z"/>
            </w:rPr>
          </w:rPrChange>
        </w:rPr>
        <w:pPrChange w:id="337" w:author="Luyu Liu" w:date="2019-12-17T15:52:00Z">
          <w:pPr>
            <w:jc w:val="both"/>
          </w:pPr>
        </w:pPrChange>
      </w:pPr>
      <w:commentRangeStart w:id="338"/>
      <w:ins w:id="339" w:author="Miller, Harvey J." w:date="2019-12-10T13:33:00Z">
        <w:del w:id="340" w:author="Luyu Liu" w:date="2019-12-17T15:52:00Z">
          <w:r w:rsidRPr="007A1286" w:rsidDel="007A1286">
            <w:rPr>
              <w:rFonts w:ascii="Times New Roman" w:hAnsi="Times New Roman" w:cs="Times New Roman"/>
              <w:b/>
              <w:bCs/>
              <w:sz w:val="24"/>
              <w:szCs w:val="24"/>
              <w:rPrChange w:id="341" w:author="Luyu Liu" w:date="2019-12-17T15:52:00Z">
                <w:rPr/>
              </w:rPrChange>
            </w:rPr>
            <w:delText xml:space="preserve">2.1. </w:delText>
          </w:r>
        </w:del>
      </w:ins>
      <w:ins w:id="342" w:author="Miller, Harvey J." w:date="2019-12-10T11:10:00Z">
        <w:r w:rsidR="00F00CF3" w:rsidRPr="007A1286">
          <w:rPr>
            <w:rFonts w:ascii="Times New Roman" w:hAnsi="Times New Roman" w:cs="Times New Roman"/>
            <w:b/>
            <w:bCs/>
            <w:sz w:val="24"/>
            <w:szCs w:val="24"/>
            <w:rPrChange w:id="343" w:author="Luyu Liu" w:date="2019-12-17T15:52:00Z">
              <w:rPr/>
            </w:rPrChange>
          </w:rPr>
          <w:t>Real-time information</w:t>
        </w:r>
      </w:ins>
      <w:del w:id="344" w:author="Miller, Harvey J." w:date="2019-12-10T11:10:00Z">
        <w:r w:rsidR="006550FB" w:rsidRPr="007A1286" w:rsidDel="00F00CF3">
          <w:rPr>
            <w:rFonts w:ascii="Times New Roman" w:hAnsi="Times New Roman" w:cs="Times New Roman"/>
            <w:b/>
            <w:bCs/>
            <w:sz w:val="24"/>
            <w:szCs w:val="24"/>
            <w:rPrChange w:id="345" w:author="Luyu Liu" w:date="2019-12-17T15:52:00Z">
              <w:rPr/>
            </w:rPrChange>
          </w:rPr>
          <w:delText>Information</w:delText>
        </w:r>
      </w:del>
      <w:r w:rsidR="006550FB" w:rsidRPr="007A1286">
        <w:rPr>
          <w:rFonts w:ascii="Times New Roman" w:hAnsi="Times New Roman" w:cs="Times New Roman"/>
          <w:b/>
          <w:bCs/>
          <w:sz w:val="24"/>
          <w:szCs w:val="24"/>
          <w:rPrChange w:id="346" w:author="Luyu Liu" w:date="2019-12-17T15:52:00Z">
            <w:rPr/>
          </w:rPrChange>
        </w:rPr>
        <w:t xml:space="preserve"> media</w:t>
      </w:r>
      <w:del w:id="347" w:author="Miller, Harvey J." w:date="2019-12-10T13:34:00Z">
        <w:r w:rsidR="006550FB" w:rsidRPr="007A1286" w:rsidDel="00816A10">
          <w:rPr>
            <w:rFonts w:ascii="Times New Roman" w:hAnsi="Times New Roman" w:cs="Times New Roman"/>
            <w:b/>
            <w:bCs/>
            <w:sz w:val="24"/>
            <w:szCs w:val="24"/>
            <w:rPrChange w:id="348" w:author="Luyu Liu" w:date="2019-12-17T15:52:00Z">
              <w:rPr/>
            </w:rPrChange>
          </w:rPr>
          <w:delText>.</w:delText>
        </w:r>
      </w:del>
      <w:r w:rsidR="006550FB" w:rsidRPr="007A1286">
        <w:rPr>
          <w:rFonts w:ascii="Times New Roman" w:hAnsi="Times New Roman" w:cs="Times New Roman"/>
          <w:b/>
          <w:bCs/>
          <w:sz w:val="24"/>
          <w:szCs w:val="24"/>
          <w:rPrChange w:id="349" w:author="Luyu Liu" w:date="2019-12-17T15:52:00Z">
            <w:rPr/>
          </w:rPrChange>
        </w:rPr>
        <w:t xml:space="preserve">  </w:t>
      </w:r>
      <w:commentRangeEnd w:id="338"/>
      <w:r>
        <w:rPr>
          <w:rStyle w:val="CommentReference"/>
        </w:rPr>
        <w:commentReference w:id="338"/>
      </w:r>
    </w:p>
    <w:p w14:paraId="7F12806E" w14:textId="3FE5436E" w:rsidR="006550FB" w:rsidRPr="006C5050" w:rsidRDefault="00D61E1E" w:rsidP="006550FB">
      <w:pPr>
        <w:jc w:val="both"/>
        <w:rPr>
          <w:rFonts w:ascii="Times New Roman" w:hAnsi="Times New Roman" w:cs="Times New Roman"/>
          <w:sz w:val="24"/>
          <w:szCs w:val="24"/>
        </w:rPr>
      </w:pPr>
      <w:ins w:id="350" w:author="Miller, Harvey J." w:date="2019-12-10T11:11:00Z">
        <w:r w:rsidRPr="00D61E1E">
          <w:rPr>
            <w:rFonts w:ascii="Times New Roman" w:hAnsi="Times New Roman" w:cs="Times New Roman"/>
            <w:bCs/>
            <w:sz w:val="24"/>
            <w:szCs w:val="24"/>
            <w:rPrChange w:id="351" w:author="Miller, Harvey J." w:date="2019-12-10T11:11:00Z">
              <w:rPr>
                <w:rFonts w:ascii="Times New Roman" w:hAnsi="Times New Roman" w:cs="Times New Roman"/>
                <w:b/>
                <w:bCs/>
                <w:sz w:val="24"/>
                <w:szCs w:val="24"/>
              </w:rPr>
            </w:rPrChange>
          </w:rPr>
          <w:t>Common media</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for delivering public transit RTI to users include </w:t>
        </w:r>
      </w:ins>
      <w:del w:id="352" w:author="Miller, Harvey J." w:date="2019-12-10T11:11:00Z">
        <w:r w:rsidR="006550FB" w:rsidRPr="006C5050" w:rsidDel="00D61E1E">
          <w:rPr>
            <w:rFonts w:ascii="Times New Roman" w:hAnsi="Times New Roman" w:cs="Times New Roman"/>
            <w:sz w:val="24"/>
            <w:szCs w:val="24"/>
          </w:rPr>
          <w:delText xml:space="preserve">We first categorize research according to their information media, including static </w:delText>
        </w:r>
      </w:del>
      <w:r w:rsidR="006550FB" w:rsidRPr="006C5050">
        <w:rPr>
          <w:rFonts w:ascii="Times New Roman" w:hAnsi="Times New Roman" w:cs="Times New Roman"/>
          <w:sz w:val="24"/>
          <w:szCs w:val="24"/>
        </w:rPr>
        <w:t xml:space="preserve">signage, telephone and text services, and </w:t>
      </w:r>
      <w:ins w:id="353" w:author="Miller, Harvey J." w:date="2019-12-10T11:11:00Z">
        <w:r>
          <w:rPr>
            <w:rFonts w:ascii="Times New Roman" w:hAnsi="Times New Roman" w:cs="Times New Roman"/>
            <w:sz w:val="24"/>
            <w:szCs w:val="24"/>
          </w:rPr>
          <w:t xml:space="preserve">web or </w:t>
        </w:r>
      </w:ins>
      <w:del w:id="354" w:author="Miller, Harvey J." w:date="2019-12-10T11:11:00Z">
        <w:r w:rsidR="006550FB" w:rsidRPr="006C5050" w:rsidDel="00D61E1E">
          <w:rPr>
            <w:rFonts w:ascii="Times New Roman" w:hAnsi="Times New Roman" w:cs="Times New Roman"/>
            <w:sz w:val="24"/>
            <w:szCs w:val="24"/>
          </w:rPr>
          <w:delText xml:space="preserve">smart </w:delText>
        </w:r>
      </w:del>
      <w:r w:rsidR="006550FB" w:rsidRPr="006C5050">
        <w:rPr>
          <w:rFonts w:ascii="Times New Roman" w:hAnsi="Times New Roman" w:cs="Times New Roman"/>
          <w:sz w:val="24"/>
          <w:szCs w:val="24"/>
        </w:rPr>
        <w:t>phone application</w:t>
      </w:r>
      <w:ins w:id="355" w:author="Miller, Harvey J." w:date="2019-12-10T11:12:00Z">
        <w:r>
          <w:rPr>
            <w:rFonts w:ascii="Times New Roman" w:hAnsi="Times New Roman" w:cs="Times New Roman"/>
            <w:sz w:val="24"/>
            <w:szCs w:val="24"/>
          </w:rPr>
          <w:t>s</w:t>
        </w:r>
      </w:ins>
      <w:r w:rsidR="006550FB" w:rsidRPr="006C5050">
        <w:rPr>
          <w:rFonts w:ascii="Times New Roman" w:hAnsi="Times New Roman" w:cs="Times New Roman"/>
          <w:sz w:val="24"/>
          <w:szCs w:val="24"/>
        </w:rPr>
        <w:t>. Signage and at-stop displays can provide transit users useful information and reduce actual and perceived wait time</w:t>
      </w:r>
      <w:r w:rsidR="006550FB" w:rsidRPr="006C5050">
        <w:rPr>
          <w:rFonts w:ascii="Times New Roman" w:hAnsi="Times New Roman" w:cs="Times New Roman" w:hint="eastAsia"/>
          <w:sz w:val="24"/>
          <w:szCs w:val="24"/>
        </w:rPr>
        <w:t xml:space="preserve">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sidR="006550FB">
        <w:rPr>
          <w:rFonts w:ascii="Times New Roman" w:hAnsi="Times New Roman" w:cs="Times New Roman"/>
          <w:sz w:val="24"/>
          <w:szCs w:val="24"/>
        </w:rPr>
        <w:t xml:space="preserve">reduce </w:t>
      </w:r>
      <w:r w:rsidR="006550FB" w:rsidRPr="006C5050">
        <w:rPr>
          <w:rFonts w:ascii="Times New Roman" w:hAnsi="Times New Roman" w:cs="Times New Roman"/>
          <w:sz w:val="24"/>
          <w:szCs w:val="24"/>
        </w:rPr>
        <w:t xml:space="preserve">anxiety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However, users can only get arrival information </w:t>
      </w:r>
      <w:ins w:id="356" w:author="Miller, Harvey J." w:date="2019-12-10T11:12:00Z">
        <w:r>
          <w:rPr>
            <w:rFonts w:ascii="Times New Roman" w:hAnsi="Times New Roman" w:cs="Times New Roman"/>
            <w:sz w:val="24"/>
            <w:szCs w:val="24"/>
          </w:rPr>
          <w:t xml:space="preserve">once </w:t>
        </w:r>
      </w:ins>
      <w:r w:rsidR="006550FB" w:rsidRPr="006C5050">
        <w:rPr>
          <w:rFonts w:ascii="Times New Roman" w:hAnsi="Times New Roman" w:cs="Times New Roman"/>
          <w:sz w:val="24"/>
          <w:szCs w:val="24"/>
        </w:rPr>
        <w:t>at the stop; this limits its effectiveness beyond reassuring the user</w:t>
      </w:r>
      <w:del w:id="357" w:author="Miller, Harvey J." w:date="2019-12-10T11:20:00Z">
        <w:r w:rsidR="006550FB" w:rsidRPr="006C5050" w:rsidDel="00115F7F">
          <w:rPr>
            <w:rFonts w:ascii="Times New Roman" w:hAnsi="Times New Roman" w:cs="Times New Roman"/>
            <w:sz w:val="24"/>
            <w:szCs w:val="24"/>
          </w:rPr>
          <w:delText xml:space="preserve"> since the decision to leave the origin has already occurred</w:delText>
        </w:r>
      </w:del>
      <w:r w:rsidR="006550FB" w:rsidRPr="006C5050">
        <w:rPr>
          <w:rFonts w:ascii="Times New Roman" w:hAnsi="Times New Roman" w:cs="Times New Roman"/>
          <w:sz w:val="24"/>
          <w:szCs w:val="24"/>
        </w:rPr>
        <w:t xml:space="preserve">. </w:t>
      </w:r>
    </w:p>
    <w:p w14:paraId="03D5FF9D" w14:textId="2603DFF1" w:rsidR="006550FB" w:rsidDel="00740BD1" w:rsidRDefault="006550FB" w:rsidP="006550FB">
      <w:pPr>
        <w:ind w:firstLine="720"/>
        <w:jc w:val="both"/>
        <w:rPr>
          <w:del w:id="358" w:author="Miller, Harvey J." w:date="2019-12-10T11:21:00Z"/>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w:t>
      </w:r>
      <w:del w:id="359" w:author="Miller, Harvey J." w:date="2019-12-10T11:20:00Z">
        <w:r w:rsidDel="00115F7F">
          <w:rPr>
            <w:rFonts w:ascii="Times New Roman" w:hAnsi="Times New Roman" w:cs="Times New Roman"/>
            <w:sz w:val="24"/>
            <w:szCs w:val="24"/>
          </w:rPr>
          <w:delText xml:space="preserve">or station </w:delText>
        </w:r>
      </w:del>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w:t>
      </w:r>
      <w:del w:id="360" w:author="Miller, Harvey J." w:date="2019-12-10T11:20:00Z">
        <w:r w:rsidDel="00115F7F">
          <w:rPr>
            <w:rFonts w:ascii="Times New Roman" w:hAnsi="Times New Roman" w:cs="Times New Roman"/>
            <w:sz w:val="24"/>
            <w:szCs w:val="24"/>
          </w:rPr>
          <w:delText xml:space="preserve">However, </w:delText>
        </w:r>
      </w:del>
      <w:ins w:id="361" w:author="Miller, Harvey J." w:date="2019-12-10T11:20:00Z">
        <w:r w:rsidR="00115F7F">
          <w:rPr>
            <w:rFonts w:ascii="Times New Roman" w:hAnsi="Times New Roman" w:cs="Times New Roman"/>
            <w:sz w:val="24"/>
            <w:szCs w:val="24"/>
          </w:rPr>
          <w:t>T</w:t>
        </w:r>
      </w:ins>
      <w:del w:id="362" w:author="Miller, Harvey J." w:date="2019-12-10T11:20:00Z">
        <w:r w:rsidDel="00115F7F">
          <w:rPr>
            <w:rFonts w:ascii="Times New Roman" w:hAnsi="Times New Roman" w:cs="Times New Roman"/>
            <w:sz w:val="24"/>
            <w:szCs w:val="24"/>
          </w:rPr>
          <w:delText>t</w:delText>
        </w:r>
      </w:del>
      <w:r>
        <w:rPr>
          <w:rFonts w:ascii="Times New Roman" w:hAnsi="Times New Roman" w:cs="Times New Roman"/>
          <w:sz w:val="24"/>
          <w:szCs w:val="24"/>
        </w:rPr>
        <w:t xml:space="preserve">he provision of </w:t>
      </w:r>
      <w:ins w:id="363" w:author="Miller, Harvey J." w:date="2019-12-10T11:21:00Z">
        <w:r w:rsidR="00740BD1">
          <w:rPr>
            <w:rFonts w:ascii="Times New Roman" w:hAnsi="Times New Roman" w:cs="Times New Roman"/>
            <w:sz w:val="24"/>
            <w:szCs w:val="24"/>
          </w:rPr>
          <w:t xml:space="preserve">transit RTI </w:t>
        </w:r>
      </w:ins>
      <w:del w:id="364" w:author="Miller, Harvey J." w:date="2019-12-10T11:21:00Z">
        <w:r w:rsidDel="00740BD1">
          <w:rPr>
            <w:rFonts w:ascii="Times New Roman" w:hAnsi="Times New Roman" w:cs="Times New Roman"/>
            <w:sz w:val="24"/>
            <w:szCs w:val="24"/>
          </w:rPr>
          <w:delText xml:space="preserve">real-time transit information </w:delText>
        </w:r>
      </w:del>
      <w:r>
        <w:rPr>
          <w:rFonts w:ascii="Times New Roman" w:hAnsi="Times New Roman" w:cs="Times New Roman"/>
          <w:sz w:val="24"/>
          <w:szCs w:val="24"/>
        </w:rPr>
        <w:t xml:space="preserve">via the World Wide Web and </w:t>
      </w:r>
      <w:ins w:id="365" w:author="Miller, Harvey J." w:date="2019-12-10T11:21:00Z">
        <w:r w:rsidR="00740BD1">
          <w:rPr>
            <w:rFonts w:ascii="Times New Roman" w:hAnsi="Times New Roman" w:cs="Times New Roman"/>
            <w:sz w:val="24"/>
            <w:szCs w:val="24"/>
          </w:rPr>
          <w:t>mobile phone</w:t>
        </w:r>
      </w:ins>
      <w:del w:id="366" w:author="Miller, Harvey J." w:date="2019-12-10T11:21:00Z">
        <w:r w:rsidDel="00740BD1">
          <w:rPr>
            <w:rFonts w:ascii="Times New Roman" w:hAnsi="Times New Roman" w:cs="Times New Roman"/>
            <w:sz w:val="24"/>
            <w:szCs w:val="24"/>
          </w:rPr>
          <w:delText>smartphone</w:delText>
        </w:r>
      </w:del>
      <w:r>
        <w:rPr>
          <w:rFonts w:ascii="Times New Roman" w:hAnsi="Times New Roman" w:cs="Times New Roman"/>
          <w:sz w:val="24"/>
          <w:szCs w:val="24"/>
        </w:rPr>
        <w:t xml:space="preserve"> apps has made this information </w:t>
      </w:r>
      <w:ins w:id="367" w:author="Miller, Harvey J." w:date="2019-12-10T11:21:00Z">
        <w:r w:rsidR="00740BD1">
          <w:rPr>
            <w:rFonts w:ascii="Times New Roman" w:hAnsi="Times New Roman" w:cs="Times New Roman"/>
            <w:sz w:val="24"/>
            <w:szCs w:val="24"/>
          </w:rPr>
          <w:t xml:space="preserve">even </w:t>
        </w:r>
      </w:ins>
      <w:r>
        <w:rPr>
          <w:rFonts w:ascii="Times New Roman" w:hAnsi="Times New Roman" w:cs="Times New Roman"/>
          <w:sz w:val="24"/>
          <w:szCs w:val="24"/>
        </w:rPr>
        <w:t>more accessible</w:t>
      </w:r>
      <w:del w:id="368" w:author="Miller, Harvey J." w:date="2019-12-10T11:21:00Z">
        <w:r w:rsidDel="00740BD1">
          <w:rPr>
            <w:rFonts w:ascii="Times New Roman" w:hAnsi="Times New Roman" w:cs="Times New Roman"/>
            <w:sz w:val="24"/>
            <w:szCs w:val="24"/>
          </w:rPr>
          <w:delText xml:space="preserve"> and useful</w:delText>
        </w:r>
      </w:del>
      <w:r>
        <w:rPr>
          <w:rFonts w:ascii="Times New Roman" w:hAnsi="Times New Roman" w:cs="Times New Roman"/>
          <w:sz w:val="24"/>
          <w:szCs w:val="24"/>
        </w:rPr>
        <w:t xml:space="preserve">. </w:t>
      </w:r>
      <w:del w:id="369" w:author="Miller, Harvey J." w:date="2019-12-10T11:21:00Z">
        <w:r w:rsidDel="00740BD1">
          <w:rPr>
            <w:rFonts w:ascii="Times New Roman" w:hAnsi="Times New Roman" w:cs="Times New Roman"/>
            <w:sz w:val="24"/>
            <w:szCs w:val="24"/>
          </w:rPr>
          <w:delText>RTI apps provide users ability to comprehend the sophisticated timetable in a transit system,</w:delText>
        </w:r>
        <w:r w:rsidRPr="00E92458" w:rsidDel="00740BD1">
          <w:rPr>
            <w:rFonts w:ascii="Times New Roman" w:hAnsi="Times New Roman" w:cs="Times New Roman"/>
            <w:sz w:val="24"/>
            <w:szCs w:val="24"/>
          </w:rPr>
          <w:delText xml:space="preserve"> </w:delText>
        </w:r>
        <w:r w:rsidDel="00740BD1">
          <w:rPr>
            <w:rFonts w:ascii="Times New Roman" w:hAnsi="Times New Roman" w:cs="Times New Roman"/>
            <w:sz w:val="24"/>
            <w:szCs w:val="24"/>
          </w:rPr>
          <w:delText>for both schedule</w:delText>
        </w:r>
        <w:r w:rsidDel="00740BD1">
          <w:rPr>
            <w:rFonts w:ascii="Times New Roman" w:hAnsi="Times New Roman" w:cs="Times New Roman" w:hint="eastAsia"/>
            <w:sz w:val="24"/>
            <w:szCs w:val="24"/>
          </w:rPr>
          <w:delText>d</w:delText>
        </w:r>
        <w:r w:rsidDel="00740BD1">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7C350D5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w:t>
      </w:r>
      <w:del w:id="370" w:author="Miller, Harvey J." w:date="2019-12-10T11:21: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the waiting time reduction by mobile real-time information, and the results are diverse: some conclude</w:t>
      </w:r>
      <w:ins w:id="371" w:author="Miller, Harvey J." w:date="2019-12-10T11:22:00Z">
        <w:r w:rsidR="00740BD1">
          <w:rPr>
            <w:rFonts w:ascii="Times New Roman" w:hAnsi="Times New Roman" w:cs="Times New Roman"/>
            <w:sz w:val="24"/>
            <w:szCs w:val="24"/>
          </w:rPr>
          <w:t xml:space="preserve"> </w:t>
        </w:r>
      </w:ins>
      <w:del w:id="372" w:author="Miller, Harvey J." w:date="2019-12-10T11:22:00Z">
        <w:r w:rsidDel="00740BD1">
          <w:rPr>
            <w:rFonts w:ascii="Times New Roman" w:hAnsi="Times New Roman" w:cs="Times New Roman"/>
            <w:sz w:val="24"/>
            <w:szCs w:val="24"/>
          </w:rPr>
          <w:delText xml:space="preserve">d </w:delText>
        </w:r>
      </w:del>
      <w:r>
        <w:rPr>
          <w:rFonts w:ascii="Times New Roman" w:hAnsi="Times New Roman" w:cs="Times New Roman"/>
          <w:sz w:val="24"/>
          <w:szCs w:val="24"/>
        </w:rPr>
        <w:t xml:space="preserve">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73" w:author="Miller, Harvey J." w:date="2019-12-10T11:29:00Z">
        <w:r w:rsidR="00740BD1">
          <w:rPr>
            <w:rFonts w:ascii="Times New Roman" w:hAnsi="Times New Roman" w:cs="Times New Roman"/>
            <w:sz w:val="24"/>
            <w:szCs w:val="24"/>
          </w:rPr>
          <w:t xml:space="preserve">Other studies suggest </w:t>
        </w:r>
      </w:ins>
      <w:ins w:id="374" w:author="Miller, Harvey J." w:date="2019-12-10T11:24:00Z">
        <w:r w:rsidR="00740BD1">
          <w:rPr>
            <w:rFonts w:ascii="Times New Roman" w:hAnsi="Times New Roman" w:cs="Times New Roman"/>
            <w:sz w:val="24"/>
            <w:szCs w:val="24"/>
          </w:rPr>
          <w:t xml:space="preserve">that </w:t>
        </w:r>
      </w:ins>
      <w:del w:id="375" w:author="Miller, Harvey J." w:date="2019-12-10T11:22:00Z">
        <w:r w:rsidDel="00740BD1">
          <w:rPr>
            <w:rFonts w:ascii="Times New Roman" w:hAnsi="Times New Roman" w:cs="Times New Roman"/>
            <w:sz w:val="24"/>
            <w:szCs w:val="24"/>
          </w:rPr>
          <w:delText xml:space="preserve">Moreover, </w:delText>
        </w:r>
      </w:del>
      <w:r>
        <w:rPr>
          <w:rFonts w:ascii="Times New Roman" w:hAnsi="Times New Roman" w:cs="Times New Roman"/>
          <w:sz w:val="24"/>
          <w:szCs w:val="24"/>
        </w:rPr>
        <w:t xml:space="preserve">RTI users </w:t>
      </w:r>
      <w:del w:id="376" w:author="Miller, Harvey J." w:date="2019-12-10T11:24:00Z">
        <w:r w:rsidDel="00740BD1">
          <w:rPr>
            <w:rFonts w:ascii="Times New Roman" w:hAnsi="Times New Roman" w:cs="Times New Roman"/>
            <w:sz w:val="24"/>
            <w:szCs w:val="24"/>
          </w:rPr>
          <w:delText xml:space="preserve">can </w:delText>
        </w:r>
      </w:del>
      <w:r>
        <w:rPr>
          <w:rFonts w:ascii="Times New Roman" w:hAnsi="Times New Roman" w:cs="Times New Roman"/>
          <w:sz w:val="24"/>
          <w:szCs w:val="24"/>
        </w:rPr>
        <w:t xml:space="preserve">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del w:id="377" w:author="Miller, Harvey J." w:date="2019-12-10T11:23:00Z">
        <w:r w:rsidDel="00740BD1">
          <w:rPr>
            <w:rFonts w:ascii="Times New Roman" w:hAnsi="Times New Roman" w:cs="Times New Roman"/>
            <w:sz w:val="24"/>
            <w:szCs w:val="24"/>
          </w:rPr>
          <w:delText xml:space="preserve"> according to a </w:delText>
        </w:r>
      </w:del>
      <w:del w:id="378" w:author="Miller, Harvey J." w:date="2019-12-10T11:24:00Z">
        <w:r w:rsidDel="00740BD1">
          <w:rPr>
            <w:rFonts w:ascii="Times New Roman" w:hAnsi="Times New Roman" w:cs="Times New Roman"/>
            <w:sz w:val="24"/>
            <w:szCs w:val="24"/>
          </w:rPr>
          <w:delText>self-report</w:delText>
        </w:r>
      </w:del>
      <w:del w:id="379" w:author="Miller, Harvey J." w:date="2019-12-10T11:23:00Z">
        <w:r w:rsidDel="00740BD1">
          <w:rPr>
            <w:rFonts w:ascii="Times New Roman" w:hAnsi="Times New Roman" w:cs="Times New Roman"/>
            <w:sz w:val="24"/>
            <w:szCs w:val="24"/>
          </w:rPr>
          <w:delText>ed</w:delText>
        </w:r>
      </w:del>
      <w:del w:id="380" w:author="Miller, Harvey J." w:date="2019-12-10T11:24:00Z">
        <w:r w:rsidDel="00740BD1">
          <w:rPr>
            <w:rFonts w:ascii="Times New Roman" w:hAnsi="Times New Roman" w:cs="Times New Roman"/>
            <w:sz w:val="24"/>
            <w:szCs w:val="24"/>
          </w:rPr>
          <w:delText xml:space="preserve"> survey</w:delText>
        </w:r>
      </w:del>
      <w:r>
        <w:rPr>
          <w:rFonts w:ascii="Times New Roman" w:hAnsi="Times New Roman" w:cs="Times New Roman"/>
          <w:sz w:val="24"/>
          <w:szCs w:val="24"/>
        </w:rPr>
        <w:t xml:space="preserve">. </w:t>
      </w:r>
      <w:del w:id="381" w:author="Miller, Harvey J." w:date="2019-12-10T11:25:00Z">
        <w:r w:rsidDel="00740BD1">
          <w:rPr>
            <w:rFonts w:ascii="Times New Roman" w:hAnsi="Times New Roman" w:cs="Times New Roman"/>
            <w:sz w:val="24"/>
            <w:szCs w:val="24"/>
          </w:rPr>
          <w:delText>Especially,</w:delText>
        </w:r>
      </w:del>
      <w:r>
        <w:rPr>
          <w:rFonts w:ascii="Times New Roman" w:hAnsi="Times New Roman" w:cs="Times New Roman"/>
          <w:sz w:val="24"/>
          <w:szCs w:val="24"/>
        </w:rPr>
        <w:t xml:space="preserve"> </w:t>
      </w:r>
      <w:ins w:id="382" w:author="Miller, Harvey J." w:date="2019-12-10T11:25:00Z">
        <w:r w:rsidR="00740BD1">
          <w:rPr>
            <w:rFonts w:ascii="Times New Roman" w:hAnsi="Times New Roman" w:cs="Times New Roman"/>
            <w:sz w:val="24"/>
            <w:szCs w:val="24"/>
          </w:rPr>
          <w:t>I</w:t>
        </w:r>
      </w:ins>
      <w:del w:id="383"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n rural</w:t>
      </w:r>
      <w:ins w:id="384" w:author="Miller, Harvey J." w:date="2019-12-10T11:25:00Z">
        <w:r w:rsidR="00740BD1">
          <w:rPr>
            <w:rFonts w:ascii="Times New Roman" w:hAnsi="Times New Roman" w:cs="Times New Roman"/>
            <w:sz w:val="24"/>
            <w:szCs w:val="24"/>
          </w:rPr>
          <w:t xml:space="preserve"> areas, e.g., </w:t>
        </w:r>
      </w:ins>
      <w:del w:id="385" w:author="Miller, Harvey J." w:date="2019-12-10T11:25:00Z">
        <w:r w:rsidDel="00740BD1">
          <w:rPr>
            <w:rFonts w:ascii="Times New Roman" w:hAnsi="Times New Roman" w:cs="Times New Roman"/>
            <w:sz w:val="24"/>
            <w:szCs w:val="24"/>
          </w:rPr>
          <w:delText xml:space="preserve"> </w:delText>
        </w:r>
      </w:del>
      <w:r>
        <w:rPr>
          <w:rFonts w:ascii="Times New Roman" w:hAnsi="Times New Roman" w:cs="Times New Roman"/>
          <w:sz w:val="24"/>
          <w:szCs w:val="24"/>
        </w:rPr>
        <w:t>Scotland</w:t>
      </w:r>
      <w:ins w:id="386" w:author="Miller, Harvey J." w:date="2019-12-10T11:25:00Z">
        <w:r w:rsidR="00740BD1">
          <w:rPr>
            <w:rFonts w:ascii="Times New Roman" w:hAnsi="Times New Roman" w:cs="Times New Roman"/>
            <w:sz w:val="24"/>
            <w:szCs w:val="24"/>
          </w:rPr>
          <w:t xml:space="preserve">, </w:t>
        </w:r>
      </w:ins>
      <w:del w:id="387" w:author="Miller, Harvey J." w:date="2019-12-10T11:25:00Z">
        <w:r w:rsidDel="00740BD1">
          <w:rPr>
            <w:rFonts w:ascii="Times New Roman" w:hAnsi="Times New Roman" w:cs="Times New Roman"/>
            <w:sz w:val="24"/>
            <w:szCs w:val="24"/>
          </w:rPr>
          <w:delText xml:space="preserve">. RTI </w:delText>
        </w:r>
      </w:del>
      <w:r>
        <w:rPr>
          <w:rFonts w:ascii="Times New Roman" w:hAnsi="Times New Roman" w:cs="Times New Roman"/>
          <w:sz w:val="24"/>
          <w:szCs w:val="24"/>
        </w:rPr>
        <w:t>user</w:t>
      </w:r>
      <w:ins w:id="388" w:author="Miller, Harvey J." w:date="2019-12-10T11:25:00Z">
        <w:r w:rsidR="00740BD1">
          <w:rPr>
            <w:rFonts w:ascii="Times New Roman" w:hAnsi="Times New Roman" w:cs="Times New Roman"/>
            <w:sz w:val="24"/>
            <w:szCs w:val="24"/>
          </w:rPr>
          <w:t>s</w:t>
        </w:r>
      </w:ins>
      <w:r>
        <w:rPr>
          <w:rFonts w:ascii="Times New Roman" w:hAnsi="Times New Roman" w:cs="Times New Roman"/>
          <w:sz w:val="24"/>
          <w:szCs w:val="24"/>
        </w:rPr>
        <w:t xml:space="preserve"> </w:t>
      </w:r>
      <w:del w:id="389" w:author="Miller, Harvey J." w:date="2019-12-10T11:25:00Z">
        <w:r w:rsidDel="00740BD1">
          <w:rPr>
            <w:rFonts w:ascii="Times New Roman" w:hAnsi="Times New Roman" w:cs="Times New Roman"/>
            <w:sz w:val="24"/>
            <w:szCs w:val="24"/>
          </w:rPr>
          <w:delText xml:space="preserve">can even </w:delText>
        </w:r>
      </w:del>
      <w:r>
        <w:rPr>
          <w:rFonts w:ascii="Times New Roman" w:hAnsi="Times New Roman" w:cs="Times New Roman"/>
          <w:sz w:val="24"/>
          <w:szCs w:val="24"/>
        </w:rPr>
        <w:t xml:space="preserve">save 7 minutes </w:t>
      </w:r>
      <w:ins w:id="390" w:author="Miller, Harvey J." w:date="2019-12-10T11:26:00Z">
        <w:r w:rsidR="00740BD1">
          <w:rPr>
            <w:rFonts w:ascii="Times New Roman" w:hAnsi="Times New Roman" w:cs="Times New Roman"/>
            <w:sz w:val="24"/>
            <w:szCs w:val="24"/>
          </w:rPr>
          <w:t>o</w:t>
        </w:r>
      </w:ins>
      <w:del w:id="391"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 xml:space="preserve">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92" w:author="Miller, Harvey J." w:date="2019-12-10T11:26:00Z">
        <w:r w:rsidR="00740BD1">
          <w:rPr>
            <w:rFonts w:ascii="Times New Roman" w:hAnsi="Times New Roman" w:cs="Times New Roman"/>
            <w:sz w:val="24"/>
            <w:szCs w:val="24"/>
          </w:rPr>
          <w:t xml:space="preserve">However, </w:t>
        </w:r>
      </w:ins>
      <w:ins w:id="393" w:author="Miller, Harvey J." w:date="2019-12-10T11:30:00Z">
        <w:r w:rsidR="00740BD1">
          <w:rPr>
            <w:rFonts w:ascii="Times New Roman" w:hAnsi="Times New Roman" w:cs="Times New Roman"/>
            <w:sz w:val="24"/>
            <w:szCs w:val="24"/>
          </w:rPr>
          <w:t>some research</w:t>
        </w:r>
      </w:ins>
      <w:ins w:id="394" w:author="Miller, Harvey J." w:date="2019-12-10T11:26:00Z">
        <w:r w:rsidR="00740BD1">
          <w:rPr>
            <w:rFonts w:ascii="Times New Roman" w:hAnsi="Times New Roman" w:cs="Times New Roman"/>
            <w:sz w:val="24"/>
            <w:szCs w:val="24"/>
          </w:rPr>
          <w:t xml:space="preserve"> </w:t>
        </w:r>
      </w:ins>
      <w:del w:id="395" w:author="Miller, Harvey J." w:date="2019-12-10T11:26:00Z">
        <w:r w:rsidDel="00740BD1">
          <w:rPr>
            <w:rFonts w:ascii="Times New Roman" w:hAnsi="Times New Roman" w:cs="Times New Roman"/>
            <w:sz w:val="24"/>
            <w:szCs w:val="24"/>
          </w:rPr>
          <w:delText xml:space="preserve">Meanwhile, the others </w:delText>
        </w:r>
      </w:del>
      <w:r>
        <w:rPr>
          <w:rFonts w:ascii="Times New Roman" w:hAnsi="Times New Roman" w:cs="Times New Roman"/>
          <w:sz w:val="24"/>
          <w:szCs w:val="24"/>
        </w:rPr>
        <w:t>conclude</w:t>
      </w:r>
      <w:ins w:id="396" w:author="Miller, Harvey J." w:date="2019-12-10T11:30:00Z">
        <w:r w:rsidR="00740BD1">
          <w:rPr>
            <w:rFonts w:ascii="Times New Roman" w:hAnsi="Times New Roman" w:cs="Times New Roman"/>
            <w:sz w:val="24"/>
            <w:szCs w:val="24"/>
          </w:rPr>
          <w:t>s</w:t>
        </w:r>
      </w:ins>
      <w:del w:id="397" w:author="Miller, Harvey J." w:date="2019-12-10T11:26: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that RTI</w:t>
      </w:r>
      <w:ins w:id="398" w:author="Miller, Harvey J." w:date="2019-12-10T11:26:00Z">
        <w:r w:rsidR="00740BD1">
          <w:rPr>
            <w:rFonts w:ascii="Times New Roman" w:hAnsi="Times New Roman" w:cs="Times New Roman"/>
            <w:sz w:val="24"/>
            <w:szCs w:val="24"/>
          </w:rPr>
          <w:t xml:space="preserve"> </w:t>
        </w:r>
      </w:ins>
      <w:del w:id="399" w:author="Miller, Harvey J." w:date="2019-12-10T11:26:00Z">
        <w:r w:rsidDel="00740BD1">
          <w:rPr>
            <w:rFonts w:ascii="Times New Roman" w:hAnsi="Times New Roman" w:cs="Times New Roman"/>
            <w:sz w:val="24"/>
            <w:szCs w:val="24"/>
          </w:rPr>
          <w:delText xml:space="preserve">’s </w:delText>
        </w:r>
      </w:del>
      <w:r>
        <w:rPr>
          <w:rFonts w:ascii="Times New Roman" w:hAnsi="Times New Roman" w:cs="Times New Roman"/>
          <w:sz w:val="24"/>
          <w:szCs w:val="24"/>
        </w:rPr>
        <w:t xml:space="preserve">impact on </w:t>
      </w:r>
      <w:del w:id="400" w:author="Miller, Harvey J." w:date="2019-12-10T11:26:00Z">
        <w:r w:rsidDel="00740BD1">
          <w:rPr>
            <w:rFonts w:ascii="Times New Roman" w:hAnsi="Times New Roman" w:cs="Times New Roman"/>
            <w:sz w:val="24"/>
            <w:szCs w:val="24"/>
          </w:rPr>
          <w:delText xml:space="preserve">different </w:delText>
        </w:r>
      </w:del>
      <w:r>
        <w:rPr>
          <w:rFonts w:ascii="Times New Roman" w:hAnsi="Times New Roman" w:cs="Times New Roman"/>
          <w:sz w:val="24"/>
          <w:szCs w:val="24"/>
        </w:rPr>
        <w:t xml:space="preserve">users </w:t>
      </w:r>
      <w:ins w:id="401" w:author="Miller, Harvey J." w:date="2019-12-10T11:26:00Z">
        <w:r w:rsidR="00740BD1">
          <w:rPr>
            <w:rFonts w:ascii="Times New Roman" w:hAnsi="Times New Roman" w:cs="Times New Roman"/>
            <w:sz w:val="24"/>
            <w:szCs w:val="24"/>
          </w:rPr>
          <w:t>waiting times is inconsequential.</w:t>
        </w:r>
      </w:ins>
      <w:ins w:id="402" w:author="Miller, Harvey J." w:date="2019-12-10T11:28:00Z">
        <w:r w:rsidR="00740BD1">
          <w:rPr>
            <w:rFonts w:ascii="Times New Roman" w:hAnsi="Times New Roman" w:cs="Times New Roman"/>
            <w:sz w:val="24"/>
            <w:szCs w:val="24"/>
          </w:rPr>
          <w:t xml:space="preserve"> </w:t>
        </w:r>
      </w:ins>
      <w:del w:id="403" w:author="Miller, Harvey J." w:date="2019-12-10T11:26:00Z">
        <w:r w:rsidDel="00740BD1">
          <w:rPr>
            <w:rFonts w:ascii="Times New Roman" w:hAnsi="Times New Roman" w:cs="Times New Roman"/>
            <w:sz w:val="24"/>
            <w:szCs w:val="24"/>
          </w:rPr>
          <w:delText xml:space="preserve">is not significant. </w:delText>
        </w:r>
      </w:del>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w:t>
      </w:r>
      <w:ins w:id="404" w:author="Miller, Harvey J." w:date="2019-12-10T11:29:00Z">
        <w:r w:rsidR="00740BD1">
          <w:rPr>
            <w:rFonts w:ascii="Times New Roman" w:hAnsi="Times New Roman" w:cs="Times New Roman"/>
            <w:sz w:val="24"/>
            <w:szCs w:val="24"/>
          </w:rPr>
          <w:t xml:space="preserve">; </w:t>
        </w:r>
      </w:ins>
      <w:del w:id="405" w:author="Miller, Harvey J." w:date="2019-12-10T11:29:00Z">
        <w:r w:rsidDel="00740BD1">
          <w:rPr>
            <w:rFonts w:ascii="Times New Roman" w:hAnsi="Times New Roman" w:cs="Times New Roman"/>
            <w:sz w:val="24"/>
            <w:szCs w:val="24"/>
          </w:rPr>
          <w:delText xml:space="preserve"> is small w</w:delText>
        </w:r>
      </w:del>
      <w:del w:id="406" w:author="Miller, Harvey J." w:date="2019-12-10T11:28:00Z">
        <w:r w:rsidDel="00740BD1">
          <w:rPr>
            <w:rFonts w:ascii="Times New Roman" w:hAnsi="Times New Roman" w:cs="Times New Roman"/>
            <w:sz w:val="24"/>
            <w:szCs w:val="24"/>
          </w:rPr>
          <w:delText xml:space="preserve">hile </w:delText>
        </w:r>
      </w:del>
      <w:r>
        <w:rPr>
          <w:rFonts w:ascii="Times New Roman" w:hAnsi="Times New Roman" w:cs="Times New Roman"/>
          <w:sz w:val="24"/>
          <w:szCs w:val="24"/>
        </w:rPr>
        <w:t xml:space="preserve">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Brakewood, </w:t>
      </w:r>
      <w:r>
        <w:rPr>
          <w:rFonts w:ascii="Times New Roman" w:hAnsi="Times New Roman" w:cs="Times New Roman"/>
          <w:noProof/>
          <w:sz w:val="24"/>
          <w:szCs w:val="24"/>
        </w:rPr>
        <w:lastRenderedPageBreak/>
        <w:t>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0D4D6DF4" w14:textId="501AA22B" w:rsidR="00816A10" w:rsidRPr="007A1286" w:rsidRDefault="00816A10">
      <w:pPr>
        <w:pStyle w:val="ListParagraph"/>
        <w:numPr>
          <w:ilvl w:val="1"/>
          <w:numId w:val="5"/>
        </w:numPr>
        <w:jc w:val="both"/>
        <w:rPr>
          <w:ins w:id="407" w:author="Miller, Harvey J." w:date="2019-12-10T13:34:00Z"/>
          <w:rFonts w:ascii="Times New Roman" w:hAnsi="Times New Roman" w:cs="Times New Roman"/>
          <w:b/>
          <w:bCs/>
          <w:sz w:val="24"/>
          <w:szCs w:val="24"/>
          <w:rPrChange w:id="408" w:author="Luyu Liu" w:date="2019-12-17T15:52:00Z">
            <w:rPr>
              <w:ins w:id="409" w:author="Miller, Harvey J." w:date="2019-12-10T13:34:00Z"/>
            </w:rPr>
          </w:rPrChange>
        </w:rPr>
        <w:pPrChange w:id="410" w:author="Luyu Liu" w:date="2019-12-17T15:52:00Z">
          <w:pPr>
            <w:jc w:val="both"/>
          </w:pPr>
        </w:pPrChange>
      </w:pPr>
      <w:ins w:id="411" w:author="Miller, Harvey J." w:date="2019-12-10T13:34:00Z">
        <w:del w:id="412" w:author="Luyu Liu" w:date="2019-12-17T15:52:00Z">
          <w:r w:rsidRPr="007A1286" w:rsidDel="007A1286">
            <w:rPr>
              <w:rFonts w:ascii="Times New Roman" w:hAnsi="Times New Roman" w:cs="Times New Roman"/>
              <w:b/>
              <w:bCs/>
              <w:sz w:val="24"/>
              <w:szCs w:val="24"/>
              <w:rPrChange w:id="413" w:author="Luyu Liu" w:date="2019-12-17T15:52:00Z">
                <w:rPr/>
              </w:rPrChange>
            </w:rPr>
            <w:delText xml:space="preserve">2.2. </w:delText>
          </w:r>
        </w:del>
      </w:ins>
      <w:r w:rsidR="006550FB" w:rsidRPr="007A1286">
        <w:rPr>
          <w:rFonts w:ascii="Times New Roman" w:hAnsi="Times New Roman" w:cs="Times New Roman"/>
          <w:b/>
          <w:bCs/>
          <w:sz w:val="24"/>
          <w:szCs w:val="24"/>
          <w:rPrChange w:id="414" w:author="Luyu Liu" w:date="2019-12-17T15:52:00Z">
            <w:rPr/>
          </w:rPrChange>
        </w:rPr>
        <w:t>Research methods</w:t>
      </w:r>
    </w:p>
    <w:p w14:paraId="6AF6CBA3" w14:textId="4A2BCC67" w:rsidR="006550FB" w:rsidRDefault="006550FB" w:rsidP="006550FB">
      <w:pPr>
        <w:jc w:val="both"/>
        <w:rPr>
          <w:rFonts w:ascii="Times New Roman" w:hAnsi="Times New Roman" w:cs="Times New Roman"/>
          <w:sz w:val="24"/>
          <w:szCs w:val="24"/>
        </w:rPr>
      </w:pPr>
      <w:del w:id="415"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416" w:author="Miller, Harvey J." w:date="2019-12-10T11:30:00Z">
        <w:r w:rsidR="00A53748">
          <w:rPr>
            <w:rFonts w:ascii="Times New Roman" w:hAnsi="Times New Roman" w:cs="Times New Roman"/>
            <w:sz w:val="24"/>
            <w:szCs w:val="24"/>
          </w:rPr>
          <w:t xml:space="preserve">These </w:t>
        </w:r>
      </w:ins>
      <w:del w:id="417"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65BCA6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w:t>
      </w:r>
      <w:ins w:id="418" w:author="Miller, Harvey J." w:date="2019-12-10T11:32:00Z">
        <w:r w:rsidR="004A45CC">
          <w:rPr>
            <w:rFonts w:ascii="Times New Roman" w:hAnsi="Times New Roman" w:cs="Times New Roman"/>
            <w:sz w:val="24"/>
            <w:szCs w:val="24"/>
          </w:rPr>
          <w:t xml:space="preserve">and possibly biased </w:t>
        </w:r>
      </w:ins>
      <w:del w:id="419" w:author="Miller, Harvey J." w:date="2019-12-10T11:31:00Z">
        <w:r w:rsidDel="004A45CC">
          <w:rPr>
            <w:rFonts w:ascii="Times New Roman" w:hAnsi="Times New Roman" w:cs="Times New Roman"/>
            <w:sz w:val="24"/>
            <w:szCs w:val="24"/>
          </w:rPr>
          <w:delText xml:space="preserve">and biased </w:delText>
        </w:r>
      </w:del>
      <w:r>
        <w:rPr>
          <w:rFonts w:ascii="Times New Roman" w:hAnsi="Times New Roman" w:cs="Times New Roman"/>
          <w:sz w:val="24"/>
          <w:szCs w:val="24"/>
        </w:rPr>
        <w:t>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4B1A87">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420" w:author="Miller, Harvey J." w:date="2019-12-10T11:32:00Z">
        <w:r w:rsidR="004A45CC">
          <w:rPr>
            <w:rFonts w:ascii="Times New Roman" w:hAnsi="Times New Roman" w:cs="Times New Roman"/>
            <w:sz w:val="24"/>
            <w:szCs w:val="24"/>
          </w:rPr>
          <w:t>Another approach to analyzing the impacts of RTI on waiting times is m</w:t>
        </w:r>
      </w:ins>
      <w:del w:id="421"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422"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423" w:author="Miller, Harvey J." w:date="2019-12-10T11:33:00Z" w:name="move26870008"/>
      <w:ins w:id="424"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425" w:author="Miller, Harvey J." w:date="2019-12-10T11:33:00Z">
        <w:r w:rsidR="004A45CC" w:rsidRPr="004A45CC">
          <w:rPr>
            <w:rFonts w:ascii="Times New Roman" w:hAnsi="Times New Roman" w:cs="Times New Roman"/>
            <w:sz w:val="24"/>
            <w:szCs w:val="24"/>
          </w:rPr>
          <w:t>.</w:t>
        </w:r>
      </w:ins>
      <w:moveToRangeEnd w:id="423"/>
      <w:ins w:id="426"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427" w:author="Miller, Harvey J." w:date="2019-12-10T11:33:00Z" w:name="move26870008"/>
      <w:moveFrom w:id="428"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427"/>
    </w:p>
    <w:p w14:paraId="4893521A" w14:textId="38ABEBF4"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429" w:author="Miller, Harvey J." w:date="2019-12-10T11:34:00Z">
        <w:r w:rsidR="00801DE0">
          <w:rPr>
            <w:rFonts w:ascii="Times New Roman" w:hAnsi="Times New Roman" w:cs="Times New Roman"/>
            <w:sz w:val="24"/>
            <w:szCs w:val="24"/>
          </w:rPr>
          <w:t>-</w:t>
        </w:r>
      </w:ins>
      <w:del w:id="430"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431"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432"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433" w:author="Miller, Harvey J." w:date="2019-12-10T11:35:00Z">
        <w:r w:rsidR="00801DE0">
          <w:rPr>
            <w:rFonts w:ascii="Times New Roman" w:hAnsi="Times New Roman" w:cs="Times New Roman"/>
            <w:sz w:val="24"/>
            <w:szCs w:val="24"/>
          </w:rPr>
          <w:t xml:space="preserve">  Em</w:t>
        </w:r>
      </w:ins>
      <w:ins w:id="434" w:author="Miller, Harvey J." w:date="2019-12-10T11:36:00Z">
        <w:r w:rsidR="00801DE0">
          <w:rPr>
            <w:rFonts w:ascii="Times New Roman" w:hAnsi="Times New Roman" w:cs="Times New Roman"/>
            <w:sz w:val="24"/>
            <w:szCs w:val="24"/>
          </w:rPr>
          <w:t xml:space="preserve">pirical performance matters because </w:t>
        </w:r>
      </w:ins>
      <w:ins w:id="435" w:author="Miller, Harvey J." w:date="2019-12-10T11:40:00Z">
        <w:r w:rsidR="00801DE0">
          <w:rPr>
            <w:rFonts w:ascii="Times New Roman" w:hAnsi="Times New Roman" w:cs="Times New Roman"/>
            <w:sz w:val="24"/>
            <w:szCs w:val="24"/>
          </w:rPr>
          <w:t xml:space="preserve">on-time performance and </w:t>
        </w:r>
      </w:ins>
      <w:ins w:id="436" w:author="Miller, Harvey J." w:date="2019-12-10T11:36:00Z">
        <w:r w:rsidR="00801DE0">
          <w:rPr>
            <w:rFonts w:ascii="Times New Roman" w:hAnsi="Times New Roman" w:cs="Times New Roman"/>
            <w:sz w:val="24"/>
            <w:szCs w:val="24"/>
          </w:rPr>
          <w:t xml:space="preserve">delays </w:t>
        </w:r>
      </w:ins>
      <w:ins w:id="437" w:author="Miller, Harvey J." w:date="2019-12-10T11:40:00Z">
        <w:r w:rsidR="00801DE0">
          <w:rPr>
            <w:rFonts w:ascii="Times New Roman" w:hAnsi="Times New Roman" w:cs="Times New Roman"/>
            <w:sz w:val="24"/>
            <w:szCs w:val="24"/>
          </w:rPr>
          <w:t xml:space="preserve">can be heterogeneous within a system and even within a single route </w:t>
        </w:r>
      </w:ins>
      <w:ins w:id="438" w:author="Luyu Liu" w:date="2019-12-17T21:16:00Z">
        <w:r w:rsidR="004B2578">
          <w:rPr>
            <w:rFonts w:ascii="Times New Roman" w:hAnsi="Times New Roman" w:cs="Times New Roman"/>
            <w:sz w:val="24"/>
            <w:szCs w:val="24"/>
          </w:rPr>
          <w:fldChar w:fldCharType="begin" w:fldLock="1"/>
        </w:r>
      </w:ins>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439" w:author="Luyu Liu" w:date="2019-12-17T21:16:00Z">
        <w:r w:rsidR="004B2578">
          <w:rPr>
            <w:rFonts w:ascii="Times New Roman" w:hAnsi="Times New Roman" w:cs="Times New Roman"/>
            <w:sz w:val="24"/>
            <w:szCs w:val="24"/>
          </w:rPr>
          <w:fldChar w:fldCharType="end"/>
        </w:r>
      </w:ins>
      <w:ins w:id="440" w:author="Miller, Harvey J." w:date="2019-12-10T11:40:00Z">
        <w:del w:id="441" w:author="Luyu Liu" w:date="2019-12-17T21:16:00Z">
          <w:r w:rsidR="00801DE0" w:rsidDel="004B2578">
            <w:rPr>
              <w:rFonts w:ascii="Times New Roman" w:hAnsi="Times New Roman" w:cs="Times New Roman"/>
              <w:sz w:val="24"/>
              <w:szCs w:val="24"/>
            </w:rPr>
            <w:delText xml:space="preserve">(Park et al. </w:delText>
          </w:r>
        </w:del>
      </w:ins>
      <w:ins w:id="442" w:author="Miller, Harvey J." w:date="2019-12-10T11:41:00Z">
        <w:del w:id="443"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444" w:author="Miller, Harvey J." w:date="2019-12-10T11:37:00Z">
        <w:r w:rsidR="00801DE0">
          <w:rPr>
            <w:rFonts w:ascii="Times New Roman" w:hAnsi="Times New Roman" w:cs="Times New Roman"/>
            <w:sz w:val="24"/>
            <w:szCs w:val="24"/>
          </w:rPr>
          <w:t xml:space="preserve">n addition, </w:t>
        </w:r>
      </w:ins>
      <w:ins w:id="445" w:author="Miller, Harvey J." w:date="2019-12-10T11:39:00Z">
        <w:r w:rsidR="00801DE0">
          <w:rPr>
            <w:rFonts w:ascii="Times New Roman" w:hAnsi="Times New Roman" w:cs="Times New Roman"/>
            <w:sz w:val="24"/>
            <w:szCs w:val="24"/>
          </w:rPr>
          <w:t xml:space="preserve">a </w:t>
        </w:r>
      </w:ins>
      <w:ins w:id="446" w:author="Miller, Harvey J." w:date="2019-12-10T13:05:00Z">
        <w:r w:rsidR="0014352B">
          <w:rPr>
            <w:rFonts w:ascii="Times New Roman" w:hAnsi="Times New Roman" w:cs="Times New Roman"/>
            <w:sz w:val="24"/>
            <w:szCs w:val="24"/>
          </w:rPr>
          <w:t xml:space="preserve">key decision of public transit users </w:t>
        </w:r>
      </w:ins>
      <w:ins w:id="447"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448" w:author="Miller, Harvey J." w:date="2019-12-10T13:05:00Z">
        <w:r w:rsidR="0014352B">
          <w:rPr>
            <w:rFonts w:ascii="Times New Roman" w:hAnsi="Times New Roman" w:cs="Times New Roman"/>
            <w:sz w:val="24"/>
            <w:szCs w:val="24"/>
          </w:rPr>
          <w:t>(</w:t>
        </w:r>
      </w:ins>
      <w:ins w:id="449" w:author="Miller, Harvey J." w:date="2019-12-10T11:37:00Z">
        <w:r w:rsidR="00801DE0">
          <w:rPr>
            <w:rFonts w:ascii="Times New Roman" w:hAnsi="Times New Roman" w:cs="Times New Roman"/>
            <w:sz w:val="24"/>
            <w:szCs w:val="24"/>
          </w:rPr>
          <w:t>or other origin</w:t>
        </w:r>
      </w:ins>
      <w:ins w:id="450" w:author="Miller, Harvey J." w:date="2019-12-10T13:05:00Z">
        <w:r w:rsidR="0014352B">
          <w:rPr>
            <w:rFonts w:ascii="Times New Roman" w:hAnsi="Times New Roman" w:cs="Times New Roman"/>
            <w:sz w:val="24"/>
            <w:szCs w:val="24"/>
          </w:rPr>
          <w:t>)</w:t>
        </w:r>
      </w:ins>
      <w:ins w:id="451" w:author="Miller, Harvey J." w:date="2019-12-10T11:37:00Z">
        <w:r w:rsidR="00801DE0">
          <w:rPr>
            <w:rFonts w:ascii="Times New Roman" w:hAnsi="Times New Roman" w:cs="Times New Roman"/>
            <w:sz w:val="24"/>
            <w:szCs w:val="24"/>
          </w:rPr>
          <w:t xml:space="preserve"> to travel to a stop; the</w:t>
        </w:r>
      </w:ins>
      <w:ins w:id="452" w:author="Miller, Harvey J." w:date="2019-12-10T11:42:00Z">
        <w:r w:rsidR="00801DE0">
          <w:rPr>
            <w:rFonts w:ascii="Times New Roman" w:hAnsi="Times New Roman" w:cs="Times New Roman"/>
            <w:sz w:val="24"/>
            <w:szCs w:val="24"/>
          </w:rPr>
          <w:t xml:space="preserve">refore, the </w:t>
        </w:r>
      </w:ins>
      <w:ins w:id="453" w:author="Miller, Harvey J." w:date="2019-12-10T11:37:00Z">
        <w:r w:rsidR="00801DE0">
          <w:rPr>
            <w:rFonts w:ascii="Times New Roman" w:hAnsi="Times New Roman" w:cs="Times New Roman"/>
            <w:sz w:val="24"/>
            <w:szCs w:val="24"/>
          </w:rPr>
          <w:t xml:space="preserve">impact of RTI </w:t>
        </w:r>
      </w:ins>
      <w:ins w:id="454" w:author="Miller, Harvey J." w:date="2019-12-10T11:42:00Z">
        <w:r w:rsidR="00801DE0">
          <w:rPr>
            <w:rFonts w:ascii="Times New Roman" w:hAnsi="Times New Roman" w:cs="Times New Roman"/>
            <w:sz w:val="24"/>
            <w:szCs w:val="24"/>
          </w:rPr>
          <w:t xml:space="preserve">on waiting times </w:t>
        </w:r>
      </w:ins>
      <w:ins w:id="455" w:author="Miller, Harvey J." w:date="2019-12-10T11:37:00Z">
        <w:r w:rsidR="00801DE0">
          <w:rPr>
            <w:rFonts w:ascii="Times New Roman" w:hAnsi="Times New Roman" w:cs="Times New Roman"/>
            <w:sz w:val="24"/>
            <w:szCs w:val="24"/>
          </w:rPr>
          <w:t xml:space="preserve">may vary with </w:t>
        </w:r>
      </w:ins>
      <w:ins w:id="456"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457" w:author="Miller, Harvey J." w:date="2019-12-10T11:39:00Z">
        <w:r w:rsidR="00801DE0">
          <w:rPr>
            <w:rFonts w:ascii="Times New Roman" w:hAnsi="Times New Roman" w:cs="Times New Roman"/>
            <w:sz w:val="24"/>
            <w:szCs w:val="24"/>
          </w:rPr>
          <w:t xml:space="preserve">the </w:t>
        </w:r>
      </w:ins>
      <w:ins w:id="458" w:author="Miller, Harvey J." w:date="2019-12-10T11:38:00Z">
        <w:r w:rsidR="00801DE0">
          <w:rPr>
            <w:rFonts w:ascii="Times New Roman" w:hAnsi="Times New Roman" w:cs="Times New Roman"/>
            <w:sz w:val="24"/>
            <w:szCs w:val="24"/>
          </w:rPr>
          <w:t>stop</w:t>
        </w:r>
      </w:ins>
      <w:ins w:id="459" w:author="Miller, Harvey J." w:date="2019-12-10T11:42:00Z">
        <w:r w:rsidR="0014352B">
          <w:rPr>
            <w:rFonts w:ascii="Times New Roman" w:hAnsi="Times New Roman" w:cs="Times New Roman"/>
            <w:sz w:val="24"/>
            <w:szCs w:val="24"/>
          </w:rPr>
          <w:t xml:space="preserve">.  Due to the </w:t>
        </w:r>
      </w:ins>
      <w:ins w:id="460" w:author="Miller, Harvey J." w:date="2019-12-10T13:06:00Z">
        <w:r w:rsidR="0014352B">
          <w:rPr>
            <w:rFonts w:ascii="Times New Roman" w:hAnsi="Times New Roman" w:cs="Times New Roman"/>
            <w:sz w:val="24"/>
            <w:szCs w:val="24"/>
          </w:rPr>
          <w:t>heterogeneity</w:t>
        </w:r>
      </w:ins>
      <w:ins w:id="461" w:author="Miller, Harvey J." w:date="2019-12-10T11:42:00Z">
        <w:r w:rsidR="0014352B">
          <w:rPr>
            <w:rFonts w:ascii="Times New Roman" w:hAnsi="Times New Roman" w:cs="Times New Roman"/>
            <w:sz w:val="24"/>
            <w:szCs w:val="24"/>
          </w:rPr>
          <w:t xml:space="preserve"> </w:t>
        </w:r>
      </w:ins>
      <w:ins w:id="462" w:author="Miller, Harvey J." w:date="2019-12-10T13:06:00Z">
        <w:r w:rsidR="0014352B">
          <w:rPr>
            <w:rFonts w:ascii="Times New Roman" w:hAnsi="Times New Roman" w:cs="Times New Roman"/>
            <w:sz w:val="24"/>
            <w:szCs w:val="24"/>
          </w:rPr>
          <w:t xml:space="preserve">of on-time performance, the impact of RTI may also vary </w:t>
        </w:r>
      </w:ins>
      <w:ins w:id="463" w:author="Miller, Harvey J." w:date="2019-12-10T11:38:00Z">
        <w:r w:rsidR="0014352B">
          <w:rPr>
            <w:rFonts w:ascii="Times New Roman" w:hAnsi="Times New Roman" w:cs="Times New Roman"/>
            <w:sz w:val="24"/>
            <w:szCs w:val="24"/>
          </w:rPr>
          <w:t xml:space="preserve">by </w:t>
        </w:r>
      </w:ins>
      <w:ins w:id="464" w:author="Miller, Harvey J." w:date="2019-12-10T13:07:00Z">
        <w:r w:rsidR="0014352B">
          <w:rPr>
            <w:rFonts w:ascii="Times New Roman" w:hAnsi="Times New Roman" w:cs="Times New Roman"/>
            <w:sz w:val="24"/>
            <w:szCs w:val="24"/>
          </w:rPr>
          <w:t xml:space="preserve">the location of the </w:t>
        </w:r>
      </w:ins>
      <w:ins w:id="465"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466" w:author="Miller, Harvey J." w:date="2019-12-10T11:39:00Z">
        <w:r w:rsidR="00801DE0">
          <w:rPr>
            <w:rFonts w:ascii="Times New Roman" w:hAnsi="Times New Roman" w:cs="Times New Roman"/>
            <w:sz w:val="24"/>
            <w:szCs w:val="24"/>
          </w:rPr>
          <w:t>.</w:t>
        </w:r>
      </w:ins>
      <w:ins w:id="467"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468"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469"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470" w:author="Miller, Harvey J." w:date="2019-12-10T11:42:00Z">
        <w:r w:rsidDel="00092F3A">
          <w:rPr>
            <w:rFonts w:ascii="Times New Roman" w:hAnsi="Times New Roman" w:cs="Times New Roman"/>
            <w:sz w:val="24"/>
            <w:szCs w:val="24"/>
          </w:rPr>
          <w:delText xml:space="preserve"> </w:delText>
        </w:r>
      </w:del>
      <w:ins w:id="471" w:author="Miller, Harvey J." w:date="2019-12-10T11:42:00Z">
        <w:r w:rsidR="00092F3A">
          <w:rPr>
            <w:rFonts w:ascii="Times New Roman" w:hAnsi="Times New Roman" w:cs="Times New Roman"/>
            <w:sz w:val="24"/>
            <w:szCs w:val="24"/>
          </w:rPr>
          <w:t xml:space="preserve"> analyzing the </w:t>
        </w:r>
      </w:ins>
      <w:ins w:id="472"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473" w:author="Miller, Harvey J." w:date="2019-12-10T11:45:00Z">
        <w:r w:rsidR="00092F3A">
          <w:rPr>
            <w:rFonts w:ascii="Times New Roman" w:hAnsi="Times New Roman" w:cs="Times New Roman"/>
            <w:sz w:val="24"/>
            <w:szCs w:val="24"/>
          </w:rPr>
          <w:t>ormance of a public transit system.</w:t>
        </w:r>
      </w:ins>
      <w:del w:id="474"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475" w:author="Miller, Harvey J." w:date="2019-12-10T11:43:00Z">
        <w:r w:rsidDel="00092F3A">
          <w:rPr>
            <w:rFonts w:ascii="Times New Roman" w:hAnsi="Times New Roman" w:cs="Times New Roman"/>
            <w:sz w:val="24"/>
            <w:szCs w:val="24"/>
          </w:rPr>
          <w:delText>.</w:delText>
        </w:r>
      </w:del>
      <w:del w:id="476"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477"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478"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479" w:author="Miller, Harvey J." w:date="2019-12-10T13:07:00Z">
        <w:r w:rsidR="0014352B">
          <w:rPr>
            <w:rFonts w:ascii="Times New Roman" w:hAnsi="Times New Roman" w:cs="Times New Roman"/>
            <w:sz w:val="24"/>
            <w:szCs w:val="24"/>
          </w:rPr>
          <w:t xml:space="preserve"> and </w:t>
        </w:r>
      </w:ins>
      <w:ins w:id="480" w:author="Miller, Harvey J." w:date="2019-12-10T13:09:00Z">
        <w:r w:rsidR="0014352B" w:rsidRPr="0014352B">
          <w:rPr>
            <w:rFonts w:ascii="Times New Roman" w:hAnsi="Times New Roman" w:cs="Times New Roman"/>
            <w:i/>
            <w:sz w:val="24"/>
            <w:szCs w:val="24"/>
            <w:rPrChange w:id="481"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482" w:author="Miller, Harvey J." w:date="2019-12-10T13:10:00Z">
        <w:r w:rsidR="0014352B">
          <w:rPr>
            <w:rFonts w:ascii="Times New Roman" w:hAnsi="Times New Roman" w:cs="Times New Roman"/>
            <w:sz w:val="24"/>
            <w:szCs w:val="24"/>
          </w:rPr>
          <w:t>l</w:t>
        </w:r>
      </w:ins>
      <w:ins w:id="483" w:author="Miller, Harvey J." w:date="2019-12-10T13:09:00Z">
        <w:r w:rsidR="0014352B">
          <w:rPr>
            <w:rFonts w:ascii="Times New Roman" w:hAnsi="Times New Roman" w:cs="Times New Roman"/>
            <w:sz w:val="24"/>
            <w:szCs w:val="24"/>
          </w:rPr>
          <w:t xml:space="preserve">ated to bus operators making up </w:t>
        </w:r>
      </w:ins>
      <w:ins w:id="484" w:author="Miller, Harvey J." w:date="2019-12-10T13:10:00Z">
        <w:r w:rsidR="0014352B">
          <w:rPr>
            <w:rFonts w:ascii="Times New Roman" w:hAnsi="Times New Roman" w:cs="Times New Roman"/>
            <w:sz w:val="24"/>
            <w:szCs w:val="24"/>
          </w:rPr>
          <w:t>for loss time on the schedule, the later related to the RTI updating frequency</w:t>
        </w:r>
      </w:ins>
      <w:r>
        <w:rPr>
          <w:rFonts w:ascii="Times New Roman" w:hAnsi="Times New Roman" w:cs="Times New Roman"/>
          <w:sz w:val="24"/>
          <w:szCs w:val="24"/>
        </w:rPr>
        <w:t xml:space="preserve">. </w:t>
      </w:r>
      <w:ins w:id="485" w:author="Miller, Harvey J." w:date="2019-12-10T13:10:00Z">
        <w:r w:rsidR="0014352B">
          <w:rPr>
            <w:rFonts w:ascii="Times New Roman" w:hAnsi="Times New Roman" w:cs="Times New Roman"/>
            <w:sz w:val="24"/>
            <w:szCs w:val="24"/>
          </w:rPr>
          <w:t>Both can have impac</w:t>
        </w:r>
      </w:ins>
      <w:ins w:id="486"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487" w:author="Miller, Harvey J." w:date="2019-12-10T13:34:00Z"/>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del w:id="488"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4037A8B"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0B5D34" w14:textId="6A2B031B" w:rsidR="00816A10" w:rsidRPr="007A1286" w:rsidRDefault="00816A10">
      <w:pPr>
        <w:pStyle w:val="ListParagraph"/>
        <w:numPr>
          <w:ilvl w:val="2"/>
          <w:numId w:val="5"/>
        </w:numPr>
        <w:jc w:val="both"/>
        <w:rPr>
          <w:ins w:id="489" w:author="Miller, Harvey J." w:date="2019-12-10T13:34:00Z"/>
          <w:rFonts w:ascii="Times New Roman" w:hAnsi="Times New Roman" w:cs="Times New Roman"/>
          <w:sz w:val="24"/>
          <w:szCs w:val="24"/>
          <w:rPrChange w:id="490" w:author="Luyu Liu" w:date="2019-12-17T15:52:00Z">
            <w:rPr>
              <w:ins w:id="491" w:author="Miller, Harvey J." w:date="2019-12-10T13:34:00Z"/>
            </w:rPr>
          </w:rPrChange>
        </w:rPr>
        <w:pPrChange w:id="492" w:author="Luyu Liu" w:date="2019-12-17T15:52:00Z">
          <w:pPr>
            <w:jc w:val="both"/>
          </w:pPr>
        </w:pPrChange>
      </w:pPr>
      <w:ins w:id="493" w:author="Miller, Harvey J." w:date="2019-12-10T13:34:00Z">
        <w:del w:id="494" w:author="Luyu Liu" w:date="2019-12-17T15:52:00Z">
          <w:r w:rsidRPr="007A1286" w:rsidDel="007A1286">
            <w:rPr>
              <w:rFonts w:ascii="Times New Roman" w:hAnsi="Times New Roman" w:cs="Times New Roman"/>
              <w:sz w:val="24"/>
              <w:szCs w:val="24"/>
              <w:rPrChange w:id="495" w:author="Luyu Liu" w:date="2019-12-17T15:52:00Z">
                <w:rPr/>
              </w:rPrChange>
            </w:rPr>
            <w:delText xml:space="preserve">3.1.1. </w:delText>
          </w:r>
        </w:del>
      </w:ins>
      <w:r w:rsidR="006550FB" w:rsidRPr="007A1286">
        <w:rPr>
          <w:rFonts w:ascii="Times New Roman" w:hAnsi="Times New Roman" w:cs="Times New Roman"/>
          <w:sz w:val="24"/>
          <w:szCs w:val="24"/>
          <w:rPrChange w:id="496" w:author="Luyu Liu" w:date="2019-12-17T15:52:00Z">
            <w:rPr/>
          </w:rPrChange>
        </w:rPr>
        <w:t>Users’ information - General Transit Feed Specification (GTFS)</w:t>
      </w:r>
    </w:p>
    <w:p w14:paraId="034B3BAF" w14:textId="1D978664" w:rsidR="006550FB" w:rsidRDefault="006550FB" w:rsidP="006550FB">
      <w:pPr>
        <w:jc w:val="both"/>
        <w:rPr>
          <w:rFonts w:ascii="Times New Roman" w:hAnsi="Times New Roman" w:cs="Times New Roman"/>
          <w:sz w:val="24"/>
          <w:szCs w:val="24"/>
        </w:rPr>
      </w:pPr>
      <w:del w:id="497" w:author="Miller, Harvey J." w:date="2019-12-10T13:34: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6D29191A" w14:textId="5213E34C" w:rsidR="00816A10" w:rsidRPr="007A1286" w:rsidRDefault="00816A10">
      <w:pPr>
        <w:pStyle w:val="ListParagraph"/>
        <w:numPr>
          <w:ilvl w:val="2"/>
          <w:numId w:val="5"/>
        </w:numPr>
        <w:jc w:val="both"/>
        <w:rPr>
          <w:ins w:id="498" w:author="Miller, Harvey J." w:date="2019-12-10T13:35:00Z"/>
          <w:rFonts w:ascii="Times New Roman" w:hAnsi="Times New Roman" w:cs="Times New Roman"/>
          <w:sz w:val="24"/>
          <w:szCs w:val="24"/>
          <w:rPrChange w:id="499" w:author="Luyu Liu" w:date="2019-12-17T15:52:00Z">
            <w:rPr>
              <w:ins w:id="500" w:author="Miller, Harvey J." w:date="2019-12-10T13:35:00Z"/>
              <w:rFonts w:ascii="Times New Roman" w:hAnsi="Times New Roman" w:cs="Times New Roman"/>
              <w:b/>
              <w:bCs/>
              <w:sz w:val="24"/>
              <w:szCs w:val="24"/>
            </w:rPr>
          </w:rPrChange>
        </w:rPr>
        <w:pPrChange w:id="501" w:author="Luyu Liu" w:date="2019-12-17T15:52:00Z">
          <w:pPr>
            <w:jc w:val="both"/>
          </w:pPr>
        </w:pPrChange>
      </w:pPr>
      <w:ins w:id="502" w:author="Miller, Harvey J." w:date="2019-12-10T13:35:00Z">
        <w:del w:id="503" w:author="Luyu Liu" w:date="2019-12-17T15:52:00Z">
          <w:r w:rsidRPr="007A1286" w:rsidDel="007A1286">
            <w:rPr>
              <w:rFonts w:ascii="Times New Roman" w:hAnsi="Times New Roman" w:cs="Times New Roman"/>
              <w:sz w:val="24"/>
              <w:szCs w:val="24"/>
              <w:rPrChange w:id="504" w:author="Luyu Liu" w:date="2019-12-17T15:52:00Z">
                <w:rPr>
                  <w:rFonts w:ascii="Times New Roman" w:hAnsi="Times New Roman" w:cs="Times New Roman"/>
                  <w:b/>
                  <w:bCs/>
                  <w:sz w:val="24"/>
                  <w:szCs w:val="24"/>
                </w:rPr>
              </w:rPrChange>
            </w:rPr>
            <w:delText xml:space="preserve">3.1.2. </w:delText>
          </w:r>
        </w:del>
      </w:ins>
      <w:r w:rsidR="006550FB" w:rsidRPr="007A1286">
        <w:rPr>
          <w:rFonts w:ascii="Times New Roman" w:hAnsi="Times New Roman" w:cs="Times New Roman"/>
          <w:sz w:val="24"/>
          <w:szCs w:val="24"/>
          <w:rPrChange w:id="505" w:author="Luyu Liu" w:date="2019-12-17T15:52:00Z">
            <w:rPr>
              <w:rFonts w:ascii="Times New Roman" w:hAnsi="Times New Roman" w:cs="Times New Roman"/>
              <w:b/>
              <w:bCs/>
              <w:sz w:val="24"/>
              <w:szCs w:val="24"/>
            </w:rPr>
          </w:rPrChange>
        </w:rPr>
        <w:t>System performance – Automatic Passenger Counting (APC)</w:t>
      </w:r>
    </w:p>
    <w:p w14:paraId="3C65BC13" w14:textId="6A58D67B" w:rsidR="006550FB" w:rsidRDefault="006550FB" w:rsidP="006550FB">
      <w:pPr>
        <w:jc w:val="both"/>
        <w:rPr>
          <w:rFonts w:ascii="Times New Roman" w:hAnsi="Times New Roman" w:cs="Times New Roman"/>
          <w:sz w:val="24"/>
          <w:szCs w:val="24"/>
        </w:rPr>
      </w:pPr>
      <w:del w:id="506"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w:t>
      </w:r>
      <w:r>
        <w:rPr>
          <w:rFonts w:ascii="Times New Roman" w:hAnsi="Times New Roman" w:cs="Times New Roman"/>
          <w:sz w:val="24"/>
          <w:szCs w:val="24"/>
        </w:rPr>
        <w:lastRenderedPageBreak/>
        <w:t>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235361"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507" w:name="_Ref8213065"/>
            <w:r>
              <w:rPr>
                <w:rFonts w:ascii="Times New Roman" w:hAnsi="Times New Roman" w:cs="Times New Roman"/>
                <w:noProof/>
                <w:sz w:val="24"/>
                <w:szCs w:val="24"/>
              </w:rPr>
              <w:t>1</w:t>
            </w:r>
            <w:bookmarkEnd w:id="507"/>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 xml:space="preserve">Except for very crowded conditions in dense </w:t>
      </w:r>
      <w:r w:rsidRPr="001349DE">
        <w:rPr>
          <w:rFonts w:ascii="Times New Roman" w:hAnsi="Times New Roman" w:cs="Times New Roman"/>
          <w:sz w:val="24"/>
          <w:szCs w:val="24"/>
        </w:rPr>
        <w:lastRenderedPageBreak/>
        <w:t>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6DE6196C"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28F1DF90"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400BA3">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570F4C98" w:rsidR="006550FB" w:rsidRDefault="006A3AA4" w:rsidP="006550FB">
      <w:pPr>
        <w:pStyle w:val="IndentTimesNewRoman"/>
        <w:jc w:val="both"/>
        <w:rPr>
          <w:rStyle w:val="TimesNewRomanChar"/>
        </w:rPr>
      </w:pPr>
      <w:ins w:id="508" w:author="Luyu Liu" w:date="2019-12-17T23:17:00Z">
        <w:r>
          <w:fldChar w:fldCharType="begin"/>
        </w:r>
        <w:r>
          <w:instrText xml:space="preserve"> REF _Ref8118481 \h </w:instrText>
        </w:r>
      </w:ins>
      <w:r>
        <w:fldChar w:fldCharType="separate"/>
      </w:r>
      <w:ins w:id="509" w:author="Luyu Liu" w:date="2019-12-17T23:20:00Z">
        <w:r w:rsidR="00400BA3" w:rsidRPr="00333E7A">
          <w:t xml:space="preserve">Figure </w:t>
        </w:r>
        <w:r w:rsidR="00400BA3">
          <w:rPr>
            <w:noProof/>
          </w:rPr>
          <w:t>1</w:t>
        </w:r>
      </w:ins>
      <w:ins w:id="510" w:author="Luyu Liu" w:date="2019-12-17T23:17:00Z">
        <w:r>
          <w:fldChar w:fldCharType="end"/>
        </w:r>
        <w:r>
          <w:t xml:space="preserve"> </w:t>
        </w:r>
      </w:ins>
      <w:del w:id="511" w:author="Luyu Liu" w:date="2019-12-17T23:17:00Z">
        <w:r w:rsidR="006550FB" w:rsidRPr="004404A1" w:rsidDel="006A3AA4">
          <w:fldChar w:fldCharType="begin"/>
        </w:r>
        <w:r w:rsidR="006550FB" w:rsidRPr="006A3AA4" w:rsidDel="006A3AA4">
          <w:delInstrText xml:space="preserve"> REF _Ref8118481 \h  \* MERGEFORMAT </w:delInstrText>
        </w:r>
        <w:r w:rsidR="006550FB" w:rsidRPr="004404A1" w:rsidDel="006A3AA4">
          <w:fldChar w:fldCharType="separate"/>
        </w:r>
        <w:r w:rsidR="006550FB" w:rsidRPr="006A3AA4" w:rsidDel="006A3AA4">
          <w:delText>Figure 2</w:delText>
        </w:r>
        <w:r w:rsidR="006550FB" w:rsidRPr="004404A1" w:rsidDel="006A3AA4">
          <w:fldChar w:fldCharType="end"/>
        </w:r>
        <w:r w:rsidR="006550FB" w:rsidRPr="004404A1" w:rsidDel="006A3AA4">
          <w:delText xml:space="preserve"> </w:delText>
        </w:r>
      </w:del>
      <w:r w:rsidR="006550FB" w:rsidRPr="004404A1">
        <w:t xml:space="preserve">shows </w:t>
      </w:r>
      <w:r w:rsidR="006550FB">
        <w:t>corresponding</w:t>
      </w:r>
      <w:r w:rsidR="006550FB" w:rsidRPr="004404A1">
        <w:t xml:space="preserve"> space-time diagram of the expected synchronization, the actual desynchronization, and delay reclamation process.</w:t>
      </w:r>
      <w:r w:rsidR="006550FB">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lastRenderedPageBreak/>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41A7668C" w:rsidR="006550FB" w:rsidRDefault="006550FB" w:rsidP="006550FB">
      <w:pPr>
        <w:jc w:val="center"/>
        <w:rPr>
          <w:rFonts w:ascii="Times New Roman" w:hAnsi="Times New Roman" w:cs="Times New Roman"/>
          <w:sz w:val="24"/>
          <w:szCs w:val="24"/>
        </w:rPr>
      </w:pPr>
      <w:bookmarkStart w:id="512" w:name="_Ref8118481"/>
      <w:commentRangeStart w:id="513"/>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ins w:id="514" w:author="Luyu Liu" w:date="2019-12-17T23:17:00Z">
        <w:r w:rsidR="006A3AA4">
          <w:rPr>
            <w:rFonts w:ascii="Times New Roman" w:hAnsi="Times New Roman" w:cs="Times New Roman"/>
            <w:noProof/>
            <w:sz w:val="24"/>
            <w:szCs w:val="24"/>
          </w:rPr>
          <w:t>1</w:t>
        </w:r>
      </w:ins>
      <w:del w:id="515" w:author="Luyu Liu" w:date="2019-12-17T23:17:00Z">
        <w:r w:rsidDel="006A3AA4">
          <w:rPr>
            <w:rFonts w:ascii="Times New Roman" w:hAnsi="Times New Roman" w:cs="Times New Roman"/>
            <w:noProof/>
            <w:sz w:val="24"/>
            <w:szCs w:val="24"/>
          </w:rPr>
          <w:delText>2</w:delText>
        </w:r>
      </w:del>
      <w:r w:rsidRPr="00333E7A">
        <w:rPr>
          <w:rFonts w:ascii="Times New Roman" w:hAnsi="Times New Roman" w:cs="Times New Roman"/>
          <w:sz w:val="24"/>
          <w:szCs w:val="24"/>
        </w:rPr>
        <w:fldChar w:fldCharType="end"/>
      </w:r>
      <w:bookmarkEnd w:id="512"/>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513"/>
      <w:r w:rsidR="008C25D1">
        <w:rPr>
          <w:rStyle w:val="CommentReference"/>
        </w:rPr>
        <w:commentReference w:id="513"/>
      </w:r>
      <w:r w:rsidR="007D09E9">
        <w:rPr>
          <w:rFonts w:ascii="Times New Roman" w:hAnsi="Times New Roman" w:cs="Times New Roman"/>
          <w:sz w:val="24"/>
          <w:szCs w:val="24"/>
        </w:rPr>
        <w:t>.</w:t>
      </w:r>
    </w:p>
    <w:p w14:paraId="03F78262" w14:textId="50C4480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ins w:id="516" w:author="Luyu Liu" w:date="2019-12-17T23:20:00Z">
        <w:r w:rsidR="00400BA3" w:rsidRPr="00EF6015">
          <w:rPr>
            <w:rFonts w:ascii="Times New Roman" w:hAnsi="Times New Roman" w:cs="Times New Roman"/>
            <w:sz w:val="24"/>
            <w:szCs w:val="24"/>
          </w:rPr>
          <w:t xml:space="preserve">Figure </w:t>
        </w:r>
        <w:r w:rsidR="00400BA3">
          <w:rPr>
            <w:rFonts w:ascii="Times New Roman" w:hAnsi="Times New Roman" w:cs="Times New Roman"/>
            <w:noProof/>
            <w:sz w:val="24"/>
            <w:szCs w:val="24"/>
          </w:rPr>
          <w:t>2</w:t>
        </w:r>
      </w:ins>
      <w:del w:id="517" w:author="Luyu Liu" w:date="2019-12-17T23:17:00Z">
        <w:r w:rsidRPr="00EF6015" w:rsidDel="006A3AA4">
          <w:rPr>
            <w:rFonts w:ascii="Times New Roman" w:hAnsi="Times New Roman" w:cs="Times New Roman"/>
            <w:sz w:val="24"/>
            <w:szCs w:val="24"/>
          </w:rPr>
          <w:delText xml:space="preserve">Figure </w:delText>
        </w:r>
        <w:r w:rsidDel="006A3AA4">
          <w:rPr>
            <w:rFonts w:ascii="Times New Roman" w:hAnsi="Times New Roman" w:cs="Times New Roman"/>
            <w:noProof/>
            <w:sz w:val="24"/>
            <w:szCs w:val="24"/>
          </w:rPr>
          <w:delText>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5CAB8F90" w:rsidR="006550FB" w:rsidRDefault="006550FB" w:rsidP="006550FB">
      <w:pPr>
        <w:jc w:val="center"/>
        <w:rPr>
          <w:rFonts w:ascii="Times New Roman" w:hAnsi="Times New Roman" w:cs="Times New Roman"/>
          <w:sz w:val="24"/>
          <w:szCs w:val="24"/>
        </w:rPr>
      </w:pPr>
      <w:bookmarkStart w:id="518"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ins w:id="519" w:author="Luyu Liu" w:date="2019-12-17T23:17:00Z">
        <w:r w:rsidR="006A3AA4">
          <w:rPr>
            <w:rFonts w:ascii="Times New Roman" w:hAnsi="Times New Roman" w:cs="Times New Roman"/>
            <w:noProof/>
            <w:sz w:val="24"/>
            <w:szCs w:val="24"/>
          </w:rPr>
          <w:t>2</w:t>
        </w:r>
      </w:ins>
      <w:del w:id="520" w:author="Luyu Liu" w:date="2019-12-17T23:17:00Z">
        <w:r w:rsidDel="006A3AA4">
          <w:rPr>
            <w:rFonts w:ascii="Times New Roman" w:hAnsi="Times New Roman" w:cs="Times New Roman"/>
            <w:noProof/>
            <w:sz w:val="24"/>
            <w:szCs w:val="24"/>
          </w:rPr>
          <w:delText>3</w:delText>
        </w:r>
      </w:del>
      <w:r w:rsidRPr="00EF6015">
        <w:rPr>
          <w:rFonts w:ascii="Times New Roman" w:hAnsi="Times New Roman" w:cs="Times New Roman"/>
          <w:sz w:val="24"/>
          <w:szCs w:val="24"/>
        </w:rPr>
        <w:fldChar w:fldCharType="end"/>
      </w:r>
      <w:bookmarkEnd w:id="518"/>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pPr>
        <w:rPr>
          <w:del w:id="521" w:author="Luyu Liu" w:date="2019-12-17T15:51:00Z"/>
          <w:rFonts w:ascii="Times New Roman" w:hAnsi="Times New Roman" w:cs="Times New Roman"/>
          <w:sz w:val="24"/>
          <w:szCs w:val="24"/>
          <w:rPrChange w:id="522" w:author="Luyu Liu" w:date="2019-12-17T17:44:00Z">
            <w:rPr>
              <w:del w:id="523" w:author="Luyu Liu" w:date="2019-12-17T15:51:00Z"/>
            </w:rPr>
          </w:rPrChange>
        </w:rPr>
        <w:pPrChange w:id="524" w:author="Luyu Liu" w:date="2019-12-17T17:44:00Z">
          <w:pPr>
            <w:spacing w:line="256" w:lineRule="auto"/>
          </w:pPr>
        </w:pPrChange>
      </w:pPr>
      <w:del w:id="525" w:author="Luyu Liu" w:date="2019-12-17T17:44:00Z">
        <w:r w:rsidRPr="007843C1" w:rsidDel="007843C1">
          <w:rPr>
            <w:rFonts w:ascii="Times New Roman" w:hAnsi="Times New Roman" w:cs="Times New Roman"/>
            <w:sz w:val="24"/>
            <w:szCs w:val="24"/>
            <w:rPrChange w:id="526" w:author="Luyu Liu" w:date="2019-12-17T17:44:00Z">
              <w:rPr/>
            </w:rPrChange>
          </w:rPr>
          <w:tab/>
          <w:delText xml:space="preserve"> </w:delText>
        </w:r>
      </w:del>
    </w:p>
    <w:p w14:paraId="2111D7F1" w14:textId="761A12C1" w:rsidR="006550FB" w:rsidDel="007A1286" w:rsidRDefault="006550FB">
      <w:pPr>
        <w:rPr>
          <w:del w:id="527" w:author="Luyu Liu" w:date="2019-12-17T15:51:00Z"/>
        </w:rPr>
        <w:pPrChange w:id="528" w:author="Luyu Liu" w:date="2019-12-17T17:44:00Z">
          <w:pPr>
            <w:spacing w:line="256" w:lineRule="auto"/>
          </w:pPr>
        </w:pPrChange>
      </w:pPr>
    </w:p>
    <w:p w14:paraId="449605F4" w14:textId="594C05FE" w:rsidR="006550FB" w:rsidRPr="005719F8" w:rsidDel="007A1286" w:rsidRDefault="006550FB">
      <w:pPr>
        <w:rPr>
          <w:del w:id="529" w:author="Luyu Liu" w:date="2019-12-17T15:51:00Z"/>
          <w:moveFrom w:id="530" w:author="Miller, Harvey J." w:date="2019-12-10T13:13:00Z"/>
          <w:b/>
        </w:rPr>
        <w:pPrChange w:id="531" w:author="Luyu Liu" w:date="2019-12-17T17:44:00Z">
          <w:pPr>
            <w:pStyle w:val="ListParagraph"/>
            <w:numPr>
              <w:ilvl w:val="1"/>
              <w:numId w:val="9"/>
            </w:numPr>
            <w:spacing w:line="256" w:lineRule="auto"/>
            <w:ind w:left="360" w:hanging="360"/>
          </w:pPr>
        </w:pPrChange>
      </w:pPr>
      <w:del w:id="532" w:author="Luyu Liu" w:date="2019-12-17T15:51:00Z">
        <w:r w:rsidDel="007A1286">
          <w:delText xml:space="preserve"> </w:delText>
        </w:r>
      </w:del>
      <w:moveFromRangeStart w:id="533" w:author="Miller, Harvey J." w:date="2019-12-10T13:13:00Z" w:name="move26876027"/>
      <w:commentRangeStart w:id="534"/>
      <w:moveFrom w:id="535" w:author="Miller, Harvey J." w:date="2019-12-10T13:13:00Z">
        <w:del w:id="536" w:author="Luyu Liu" w:date="2019-12-17T15:51:00Z">
          <w:r w:rsidRPr="005719F8" w:rsidDel="007A1286">
            <w:rPr>
              <w:b/>
            </w:rPr>
            <w:delText xml:space="preserve">Measures </w:delText>
          </w:r>
          <w:commentRangeEnd w:id="534"/>
          <w:r w:rsidR="007C5F37" w:rsidDel="007A1286">
            <w:rPr>
              <w:rStyle w:val="CommentReference"/>
            </w:rPr>
            <w:commentReference w:id="534"/>
          </w:r>
        </w:del>
      </w:moveFrom>
    </w:p>
    <w:p w14:paraId="4A6F38F8" w14:textId="4EF119C0" w:rsidR="006550FB" w:rsidDel="007A1286" w:rsidRDefault="006550FB">
      <w:pPr>
        <w:rPr>
          <w:del w:id="537" w:author="Luyu Liu" w:date="2019-12-17T15:51:00Z"/>
          <w:moveFrom w:id="538" w:author="Miller, Harvey J." w:date="2019-12-10T13:13:00Z"/>
        </w:rPr>
        <w:pPrChange w:id="539" w:author="Luyu Liu" w:date="2019-12-17T17:44:00Z">
          <w:pPr>
            <w:jc w:val="both"/>
          </w:pPr>
        </w:pPrChange>
      </w:pPr>
      <w:moveFrom w:id="540" w:author="Miller, Harvey J." w:date="2019-12-10T13:13:00Z">
        <w:del w:id="541"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pPr>
        <w:rPr>
          <w:del w:id="542" w:author="Luyu Liu" w:date="2019-12-17T15:51:00Z"/>
          <w:moveFrom w:id="543" w:author="Miller, Harvey J." w:date="2019-12-10T13:13:00Z"/>
        </w:rPr>
        <w:pPrChange w:id="544" w:author="Luyu Liu" w:date="2019-12-17T17:44:00Z">
          <w:pPr>
            <w:jc w:val="both"/>
          </w:pPr>
        </w:pPrChange>
      </w:pPr>
    </w:p>
    <w:p w14:paraId="3FA0C42D" w14:textId="78A641C6" w:rsidR="006550FB" w:rsidDel="007A1286" w:rsidRDefault="006550FB">
      <w:pPr>
        <w:rPr>
          <w:del w:id="545" w:author="Luyu Liu" w:date="2019-12-17T15:51:00Z"/>
          <w:moveFrom w:id="546" w:author="Miller, Harvey J." w:date="2019-12-10T13:13:00Z"/>
        </w:rPr>
        <w:pPrChange w:id="547" w:author="Luyu Liu" w:date="2019-12-17T17:44:00Z">
          <w:pPr>
            <w:jc w:val="both"/>
          </w:pPr>
        </w:pPrChange>
      </w:pPr>
      <w:moveFrom w:id="548" w:author="Miller, Harvey J." w:date="2019-12-10T13:13:00Z">
        <w:del w:id="549"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550" w:author="Luyu Liu" w:date="2019-12-17T15:51:00Z">
          <w:tblPr>
            <w:tblW w:w="4950" w:type="pct"/>
            <w:jc w:val="center"/>
            <w:tblLook w:val="04A0" w:firstRow="1" w:lastRow="0" w:firstColumn="1" w:lastColumn="0" w:noHBand="0" w:noVBand="1"/>
          </w:tblPr>
        </w:tblPrChange>
      </w:tblPr>
      <w:tblGrid>
        <w:gridCol w:w="474"/>
        <w:gridCol w:w="8273"/>
        <w:gridCol w:w="519"/>
        <w:tblGridChange w:id="551">
          <w:tblGrid>
            <w:gridCol w:w="323"/>
            <w:gridCol w:w="8122"/>
            <w:gridCol w:w="821"/>
          </w:tblGrid>
        </w:tblGridChange>
      </w:tblGrid>
      <w:tr w:rsidR="006550FB" w:rsidDel="007A1286" w14:paraId="7C8080A0" w14:textId="771C4B70" w:rsidTr="007A1286">
        <w:trPr>
          <w:trHeight w:val="580"/>
          <w:jc w:val="center"/>
          <w:del w:id="552" w:author="Luyu Liu" w:date="2019-12-17T15:51:00Z"/>
          <w:trPrChange w:id="553" w:author="Luyu Liu" w:date="2019-12-17T15:51:00Z">
            <w:trPr>
              <w:trHeight w:val="580"/>
              <w:jc w:val="center"/>
            </w:trPr>
          </w:trPrChange>
        </w:trPr>
        <w:tc>
          <w:tcPr>
            <w:tcW w:w="256" w:type="pct"/>
            <w:vAlign w:val="center"/>
            <w:tcPrChange w:id="554" w:author="Luyu Liu" w:date="2019-12-17T15:51:00Z">
              <w:tcPr>
                <w:tcW w:w="256" w:type="pct"/>
                <w:vAlign w:val="center"/>
              </w:tcPr>
            </w:tcPrChange>
          </w:tcPr>
          <w:p w14:paraId="1592C944" w14:textId="1D364E74" w:rsidR="006550FB" w:rsidDel="007A1286" w:rsidRDefault="006550FB">
            <w:pPr>
              <w:rPr>
                <w:del w:id="555" w:author="Luyu Liu" w:date="2019-12-17T15:51:00Z"/>
                <w:moveFrom w:id="556" w:author="Miller, Harvey J." w:date="2019-12-10T13:13:00Z"/>
                <w:rFonts w:eastAsia="Yu Mincho"/>
                <w:lang w:eastAsia="ja-JP"/>
              </w:rPr>
              <w:pPrChange w:id="557" w:author="Luyu Liu" w:date="2019-12-17T17:44:00Z">
                <w:pPr>
                  <w:jc w:val="center"/>
                </w:pPr>
              </w:pPrChange>
            </w:pPr>
          </w:p>
        </w:tc>
        <w:tc>
          <w:tcPr>
            <w:tcW w:w="4464" w:type="pct"/>
            <w:vAlign w:val="center"/>
            <w:tcPrChange w:id="558" w:author="Luyu Liu" w:date="2019-12-17T15:51:00Z">
              <w:tcPr>
                <w:tcW w:w="4464" w:type="pct"/>
                <w:vAlign w:val="center"/>
              </w:tcPr>
            </w:tcPrChange>
          </w:tcPr>
          <w:p w14:paraId="3B400427" w14:textId="476C85FE" w:rsidR="006550FB" w:rsidDel="007A1286" w:rsidRDefault="006550FB" w:rsidP="0001461D">
            <w:pPr>
              <w:rPr>
                <w:del w:id="559" w:author="Luyu Liu" w:date="2019-12-17T15:51:00Z"/>
                <w:moveFrom w:id="560" w:author="Miller, Harvey J." w:date="2019-12-10T13:13:00Z"/>
              </w:rPr>
            </w:pPr>
            <m:oMathPara>
              <m:oMath>
                <m:r>
                  <w:del w:id="561" w:author="Luyu Liu" w:date="2019-12-17T15:51:00Z">
                    <w:rPr>
                      <w:rFonts w:ascii="Cambria Math" w:eastAsia="Yu Mincho" w:hAnsi="Cambria Math"/>
                      <w:lang w:eastAsia="ja-JP"/>
                    </w:rPr>
                    <m:t>Risk=E</m:t>
                  </w:del>
                </m:r>
                <m:d>
                  <m:dPr>
                    <m:ctrlPr>
                      <w:del w:id="562" w:author="Luyu Liu" w:date="2019-12-17T15:51:00Z">
                        <w:rPr>
                          <w:rFonts w:ascii="Cambria Math" w:eastAsia="Yu Mincho" w:hAnsi="Cambria Math"/>
                          <w:i/>
                          <w:lang w:eastAsia="ja-JP"/>
                        </w:rPr>
                      </w:del>
                    </m:ctrlPr>
                  </m:dPr>
                  <m:e>
                    <m:sSub>
                      <m:sSubPr>
                        <m:ctrlPr>
                          <w:del w:id="563" w:author="Luyu Liu" w:date="2019-12-17T15:51:00Z">
                            <w:rPr>
                              <w:rFonts w:ascii="Cambria Math" w:eastAsia="Yu Mincho" w:hAnsi="Cambria Math"/>
                              <w:i/>
                              <w:lang w:eastAsia="ja-JP"/>
                            </w:rPr>
                          </w:del>
                        </m:ctrlPr>
                      </m:sSubPr>
                      <m:e>
                        <m:r>
                          <w:del w:id="564" w:author="Luyu Liu" w:date="2019-12-17T15:51:00Z">
                            <w:rPr>
                              <w:rFonts w:ascii="Cambria Math" w:eastAsia="Yu Mincho" w:hAnsi="Cambria Math"/>
                              <w:lang w:eastAsia="ja-JP"/>
                            </w:rPr>
                            <m:t>a</m:t>
                          </w:del>
                        </m:r>
                      </m:e>
                      <m:sub>
                        <m:r>
                          <w:del w:id="565" w:author="Luyu Liu" w:date="2019-12-17T15:51:00Z">
                            <w:rPr>
                              <w:rFonts w:ascii="Cambria Math" w:eastAsia="Yu Mincho" w:hAnsi="Cambria Math"/>
                              <w:lang w:eastAsia="ja-JP"/>
                            </w:rPr>
                            <m:t>i</m:t>
                          </w:del>
                        </m:r>
                      </m:sub>
                    </m:sSub>
                  </m:e>
                </m:d>
                <m:r>
                  <w:del w:id="566" w:author="Luyu Liu" w:date="2019-12-17T15:51:00Z">
                    <w:rPr>
                      <w:rFonts w:ascii="Cambria Math" w:eastAsia="Yu Mincho" w:hAnsi="Cambria Math"/>
                      <w:lang w:eastAsia="ja-JP"/>
                    </w:rPr>
                    <m:t>=</m:t>
                  </w:del>
                </m:r>
                <m:f>
                  <m:fPr>
                    <m:ctrlPr>
                      <w:del w:id="567" w:author="Luyu Liu" w:date="2019-12-17T15:51:00Z">
                        <w:rPr>
                          <w:rFonts w:ascii="Cambria Math" w:eastAsia="Yu Mincho" w:hAnsi="Cambria Math"/>
                          <w:i/>
                          <w:lang w:eastAsia="ja-JP"/>
                        </w:rPr>
                      </w:del>
                    </m:ctrlPr>
                  </m:fPr>
                  <m:num>
                    <m:r>
                      <w:del w:id="568" w:author="Luyu Liu" w:date="2019-12-17T15:51:00Z">
                        <w:rPr>
                          <w:rFonts w:ascii="Cambria Math" w:eastAsia="Yu Mincho" w:hAnsi="Cambria Math"/>
                          <w:lang w:eastAsia="ja-JP"/>
                        </w:rPr>
                        <m:t>1</m:t>
                      </w:del>
                    </m:r>
                  </m:num>
                  <m:den>
                    <m:r>
                      <w:del w:id="569" w:author="Luyu Liu" w:date="2019-12-17T15:51:00Z">
                        <w:rPr>
                          <w:rFonts w:ascii="Cambria Math" w:eastAsia="Yu Mincho" w:hAnsi="Cambria Math"/>
                          <w:lang w:eastAsia="ja-JP"/>
                        </w:rPr>
                        <m:t>n</m:t>
                      </w:del>
                    </m:r>
                  </m:den>
                </m:f>
                <m:nary>
                  <m:naryPr>
                    <m:chr m:val="∑"/>
                    <m:limLoc m:val="undOvr"/>
                    <m:ctrlPr>
                      <w:del w:id="570" w:author="Luyu Liu" w:date="2019-12-17T15:51:00Z">
                        <w:rPr>
                          <w:rFonts w:ascii="Cambria Math" w:eastAsia="Yu Mincho" w:hAnsi="Cambria Math"/>
                          <w:i/>
                          <w:lang w:eastAsia="ja-JP"/>
                        </w:rPr>
                      </w:del>
                    </m:ctrlPr>
                  </m:naryPr>
                  <m:sub>
                    <m:r>
                      <w:del w:id="571" w:author="Luyu Liu" w:date="2019-12-17T15:51:00Z">
                        <w:rPr>
                          <w:rFonts w:ascii="Cambria Math" w:eastAsia="Yu Mincho" w:hAnsi="Cambria Math"/>
                          <w:lang w:eastAsia="ja-JP"/>
                        </w:rPr>
                        <m:t>i=1</m:t>
                      </w:del>
                    </m:r>
                  </m:sub>
                  <m:sup>
                    <m:r>
                      <w:del w:id="572" w:author="Luyu Liu" w:date="2019-12-17T15:51:00Z">
                        <w:rPr>
                          <w:rFonts w:ascii="Cambria Math" w:eastAsia="Yu Mincho" w:hAnsi="Cambria Math"/>
                          <w:lang w:eastAsia="ja-JP"/>
                        </w:rPr>
                        <m:t>n</m:t>
                      </w:del>
                    </m:r>
                  </m:sup>
                  <m:e>
                    <m:sSub>
                      <m:sSubPr>
                        <m:ctrlPr>
                          <w:del w:id="573" w:author="Luyu Liu" w:date="2019-12-17T15:51:00Z">
                            <w:rPr>
                              <w:rFonts w:ascii="Cambria Math" w:eastAsia="Yu Mincho" w:hAnsi="Cambria Math"/>
                              <w:i/>
                              <w:lang w:eastAsia="ja-JP"/>
                            </w:rPr>
                          </w:del>
                        </m:ctrlPr>
                      </m:sSubPr>
                      <m:e>
                        <m:r>
                          <w:del w:id="574" w:author="Luyu Liu" w:date="2019-12-17T15:51:00Z">
                            <w:rPr>
                              <w:rFonts w:ascii="Cambria Math" w:eastAsia="Yu Mincho" w:hAnsi="Cambria Math"/>
                              <w:lang w:eastAsia="ja-JP"/>
                            </w:rPr>
                            <m:t>a</m:t>
                          </w:del>
                        </m:r>
                      </m:e>
                      <m:sub>
                        <m:r>
                          <w:del w:id="575" w:author="Luyu Liu" w:date="2019-12-17T15:51:00Z">
                            <w:rPr>
                              <w:rFonts w:ascii="Cambria Math" w:eastAsia="Yu Mincho" w:hAnsi="Cambria Math"/>
                              <w:lang w:eastAsia="ja-JP"/>
                            </w:rPr>
                            <m:t>i</m:t>
                          </w:del>
                        </m:r>
                      </m:sub>
                    </m:sSub>
                  </m:e>
                </m:nary>
              </m:oMath>
            </m:oMathPara>
          </w:p>
        </w:tc>
        <w:tc>
          <w:tcPr>
            <w:tcW w:w="280" w:type="pct"/>
            <w:vAlign w:val="center"/>
            <w:tcPrChange w:id="576" w:author="Luyu Liu" w:date="2019-12-17T15:51:00Z">
              <w:tcPr>
                <w:tcW w:w="280" w:type="pct"/>
                <w:vAlign w:val="center"/>
              </w:tcPr>
            </w:tcPrChange>
          </w:tcPr>
          <w:p w14:paraId="21EC2CD4" w14:textId="295D308D" w:rsidR="006550FB" w:rsidRPr="006D08E3" w:rsidDel="007A1286" w:rsidRDefault="006550FB">
            <w:pPr>
              <w:rPr>
                <w:del w:id="577" w:author="Luyu Liu" w:date="2019-12-17T15:51:00Z"/>
                <w:moveFrom w:id="578" w:author="Miller, Harvey J." w:date="2019-12-10T13:13:00Z"/>
                <w:sz w:val="18"/>
                <w:szCs w:val="18"/>
              </w:rPr>
              <w:pPrChange w:id="579" w:author="Luyu Liu" w:date="2019-12-17T17:44:00Z">
                <w:pPr>
                  <w:pStyle w:val="TimesNewRoman"/>
                </w:pPr>
              </w:pPrChange>
            </w:pPr>
            <w:moveFrom w:id="580" w:author="Miller, Harvey J." w:date="2019-12-10T13:13:00Z">
              <w:del w:id="581"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pPr>
        <w:rPr>
          <w:del w:id="582" w:author="Luyu Liu" w:date="2019-12-17T15:51:00Z"/>
          <w:moveFrom w:id="583" w:author="Miller, Harvey J." w:date="2019-12-10T13:13:00Z"/>
          <w:rFonts w:eastAsia="Yu Mincho"/>
          <w:lang w:eastAsia="ja-JP"/>
        </w:rPr>
        <w:pPrChange w:id="584" w:author="Luyu Liu" w:date="2019-12-17T17:44:00Z">
          <w:pPr>
            <w:spacing w:line="240" w:lineRule="auto"/>
          </w:pPr>
        </w:pPrChange>
      </w:pPr>
      <w:moveFrom w:id="585" w:author="Miller, Harvey J." w:date="2019-12-10T13:13:00Z">
        <w:del w:id="586"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pPr>
        <w:rPr>
          <w:del w:id="587" w:author="Luyu Liu" w:date="2019-12-17T15:51:00Z"/>
          <w:moveFrom w:id="588" w:author="Miller, Harvey J." w:date="2019-12-10T13:13:00Z"/>
        </w:rPr>
        <w:pPrChange w:id="589" w:author="Luyu Liu" w:date="2019-12-17T17:44:00Z">
          <w:pPr>
            <w:spacing w:line="240" w:lineRule="auto"/>
            <w:ind w:firstLine="720"/>
            <w:jc w:val="both"/>
          </w:pPr>
        </w:pPrChange>
      </w:pPr>
      <w:moveFrom w:id="590" w:author="Miller, Harvey J." w:date="2019-12-10T13:13:00Z">
        <w:del w:id="591"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pPr>
        <w:rPr>
          <w:del w:id="592" w:author="Luyu Liu" w:date="2019-12-17T15:51:00Z"/>
          <w:moveFrom w:id="593" w:author="Miller, Harvey J." w:date="2019-12-10T13:13:00Z"/>
        </w:rPr>
        <w:pPrChange w:id="594" w:author="Luyu Liu" w:date="2019-12-17T17:44:00Z">
          <w:pPr>
            <w:spacing w:line="240" w:lineRule="auto"/>
            <w:jc w:val="both"/>
          </w:pPr>
        </w:pPrChange>
      </w:pPr>
    </w:p>
    <w:p w14:paraId="722EAC7E" w14:textId="63B8F66B" w:rsidR="006550FB" w:rsidDel="007A1286" w:rsidRDefault="00613F2A">
      <w:pPr>
        <w:rPr>
          <w:del w:id="595" w:author="Luyu Liu" w:date="2019-12-17T15:51:00Z"/>
          <w:moveFrom w:id="596" w:author="Miller, Harvey J." w:date="2019-12-10T13:13:00Z"/>
        </w:rPr>
        <w:pPrChange w:id="597" w:author="Luyu Liu" w:date="2019-12-17T17:44:00Z">
          <w:pPr>
            <w:spacing w:line="240" w:lineRule="auto"/>
            <w:jc w:val="both"/>
          </w:pPr>
        </w:pPrChange>
      </w:pPr>
      <w:moveFrom w:id="598" w:author="Miller, Harvey J." w:date="2019-12-10T13:13:00Z">
        <w:del w:id="599"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600" w:author="Luyu Liu" w:date="2019-12-17T15:51:00Z"/>
        </w:trPr>
        <w:tc>
          <w:tcPr>
            <w:tcW w:w="256" w:type="pct"/>
            <w:vAlign w:val="center"/>
          </w:tcPr>
          <w:p w14:paraId="039C6194" w14:textId="49D2505F" w:rsidR="006550FB" w:rsidDel="007A1286" w:rsidRDefault="006550FB">
            <w:pPr>
              <w:rPr>
                <w:del w:id="601" w:author="Luyu Liu" w:date="2019-12-17T15:51:00Z"/>
                <w:moveFrom w:id="602" w:author="Miller, Harvey J." w:date="2019-12-10T13:13:00Z"/>
                <w:rFonts w:eastAsia="Yu Mincho"/>
                <w:lang w:eastAsia="ja-JP"/>
              </w:rPr>
              <w:pPrChange w:id="603" w:author="Luyu Liu" w:date="2019-12-17T17:44:00Z">
                <w:pPr>
                  <w:jc w:val="center"/>
                </w:pPr>
              </w:pPrChange>
            </w:pPr>
          </w:p>
        </w:tc>
        <w:tc>
          <w:tcPr>
            <w:tcW w:w="4463" w:type="pct"/>
            <w:vAlign w:val="center"/>
            <w:hideMark/>
          </w:tcPr>
          <w:p w14:paraId="21580B5D" w14:textId="786553F2" w:rsidR="006550FB" w:rsidDel="007A1286" w:rsidRDefault="006550FB" w:rsidP="0001461D">
            <w:pPr>
              <w:rPr>
                <w:del w:id="604" w:author="Luyu Liu" w:date="2019-12-17T15:51:00Z"/>
                <w:moveFrom w:id="605" w:author="Miller, Harvey J." w:date="2019-12-10T13:13:00Z"/>
              </w:rPr>
            </w:pPr>
            <m:oMathPara>
              <m:oMath>
                <m:r>
                  <w:del w:id="606" w:author="Luyu Liu" w:date="2019-12-17T15:51:00Z">
                    <w:rPr>
                      <w:rFonts w:ascii="Cambria Math" w:hAnsi="Cambria Math"/>
                    </w:rPr>
                    <m:t>δt=</m:t>
                  </w:del>
                </m:r>
                <m:sSub>
                  <m:sSubPr>
                    <m:ctrlPr>
                      <w:del w:id="607" w:author="Luyu Liu" w:date="2019-12-17T15:51:00Z">
                        <w:rPr>
                          <w:rFonts w:ascii="Cambria Math" w:hAnsi="Cambria Math"/>
                          <w:i/>
                        </w:rPr>
                      </w:del>
                    </m:ctrlPr>
                  </m:sSubPr>
                  <m:e>
                    <m:r>
                      <w:del w:id="608" w:author="Luyu Liu" w:date="2019-12-17T15:51:00Z">
                        <w:rPr>
                          <w:rFonts w:ascii="Cambria Math" w:hAnsi="Cambria Math"/>
                        </w:rPr>
                        <m:t>T</m:t>
                      </w:del>
                    </m:r>
                  </m:e>
                  <m:sub>
                    <m:r>
                      <w:del w:id="609" w:author="Luyu Liu" w:date="2019-12-17T15:51:00Z">
                        <w:rPr>
                          <w:rFonts w:ascii="Cambria Math" w:hAnsi="Cambria Math"/>
                        </w:rPr>
                        <m:t>r</m:t>
                      </w:del>
                    </m:r>
                  </m:sub>
                </m:sSub>
                <m:d>
                  <m:dPr>
                    <m:ctrlPr>
                      <w:del w:id="610" w:author="Luyu Liu" w:date="2019-12-17T15:51:00Z">
                        <w:rPr>
                          <w:rFonts w:ascii="Cambria Math" w:hAnsi="Cambria Math"/>
                          <w:i/>
                        </w:rPr>
                      </w:del>
                    </m:ctrlPr>
                  </m:dPr>
                  <m:e>
                    <m:r>
                      <w:del w:id="611" w:author="Luyu Liu" w:date="2019-12-17T15:51:00Z">
                        <w:rPr>
                          <w:rFonts w:ascii="Cambria Math" w:hAnsi="Cambria Math"/>
                        </w:rPr>
                        <m:t>t</m:t>
                      </w:del>
                    </m:r>
                  </m:e>
                </m:d>
                <m:r>
                  <w:del w:id="612" w:author="Luyu Liu" w:date="2019-12-17T15:51:00Z">
                    <w:rPr>
                      <w:rFonts w:ascii="Cambria Math" w:hAnsi="Cambria Math"/>
                    </w:rPr>
                    <m:t>-t=</m:t>
                  </w:del>
                </m:r>
                <m:sSub>
                  <m:sSubPr>
                    <m:ctrlPr>
                      <w:del w:id="613" w:author="Luyu Liu" w:date="2019-12-17T15:51:00Z">
                        <w:rPr>
                          <w:rFonts w:ascii="Cambria Math" w:hAnsi="Cambria Math"/>
                          <w:i/>
                        </w:rPr>
                      </w:del>
                    </m:ctrlPr>
                  </m:sSubPr>
                  <m:e>
                    <m:r>
                      <w:del w:id="614" w:author="Luyu Liu" w:date="2019-12-17T15:51:00Z">
                        <w:rPr>
                          <w:rFonts w:ascii="Cambria Math" w:hAnsi="Cambria Math"/>
                        </w:rPr>
                        <m:t>T</m:t>
                      </w:del>
                    </m:r>
                  </m:e>
                  <m:sub>
                    <m:r>
                      <w:del w:id="615" w:author="Luyu Liu" w:date="2019-12-17T15:51:00Z">
                        <w:rPr>
                          <w:rFonts w:ascii="Cambria Math" w:hAnsi="Cambria Math"/>
                        </w:rPr>
                        <m:t>r</m:t>
                      </w:del>
                    </m:r>
                  </m:sub>
                </m:sSub>
                <m:d>
                  <m:dPr>
                    <m:ctrlPr>
                      <w:del w:id="616" w:author="Luyu Liu" w:date="2019-12-17T15:51:00Z">
                        <w:rPr>
                          <w:rFonts w:ascii="Cambria Math" w:hAnsi="Cambria Math"/>
                          <w:i/>
                        </w:rPr>
                      </w:del>
                    </m:ctrlPr>
                  </m:dPr>
                  <m:e>
                    <m:r>
                      <w:del w:id="617" w:author="Luyu Liu" w:date="2019-12-17T15:51:00Z">
                        <w:rPr>
                          <w:rFonts w:ascii="Cambria Math" w:hAnsi="Cambria Math"/>
                        </w:rPr>
                        <m:t>t</m:t>
                      </w:del>
                    </m:r>
                  </m:e>
                </m:d>
                <m:r>
                  <w:del w:id="618" w:author="Luyu Liu" w:date="2019-12-17T15:51:00Z">
                    <w:rPr>
                      <w:rFonts w:ascii="Cambria Math" w:hAnsi="Cambria Math"/>
                    </w:rPr>
                    <m:t>-</m:t>
                  </w:del>
                </m:r>
                <m:d>
                  <m:dPr>
                    <m:ctrlPr>
                      <w:del w:id="619" w:author="Luyu Liu" w:date="2019-12-17T15:51:00Z">
                        <w:rPr>
                          <w:rFonts w:ascii="Cambria Math" w:hAnsi="Cambria Math"/>
                          <w:i/>
                        </w:rPr>
                      </w:del>
                    </m:ctrlPr>
                  </m:dPr>
                  <m:e>
                    <m:sSub>
                      <m:sSubPr>
                        <m:ctrlPr>
                          <w:del w:id="620" w:author="Luyu Liu" w:date="2019-12-17T15:51:00Z">
                            <w:rPr>
                              <w:rFonts w:ascii="Cambria Math" w:hAnsi="Cambria Math"/>
                              <w:i/>
                            </w:rPr>
                          </w:del>
                        </m:ctrlPr>
                      </m:sSubPr>
                      <m:e>
                        <m:r>
                          <w:del w:id="621" w:author="Luyu Liu" w:date="2019-12-17T15:51:00Z">
                            <w:rPr>
                              <w:rFonts w:ascii="Cambria Math" w:hAnsi="Cambria Math"/>
                            </w:rPr>
                            <m:t>t</m:t>
                          </w:del>
                        </m:r>
                      </m:e>
                      <m:sub>
                        <m:r>
                          <w:del w:id="622" w:author="Luyu Liu" w:date="2019-12-17T15:51:00Z">
                            <w:rPr>
                              <w:rFonts w:ascii="Cambria Math" w:hAnsi="Cambria Math"/>
                            </w:rPr>
                            <m:t>hd</m:t>
                          </w:del>
                        </m:r>
                      </m:sub>
                    </m:sSub>
                    <m:r>
                      <w:del w:id="623" w:author="Luyu Liu" w:date="2019-12-17T15:51:00Z">
                        <w:rPr>
                          <w:rFonts w:ascii="Cambria Math" w:hAnsi="Cambria Math"/>
                        </w:rPr>
                        <m:t>+</m:t>
                      </w:del>
                    </m:r>
                    <m:sSub>
                      <m:sSubPr>
                        <m:ctrlPr>
                          <w:del w:id="624" w:author="Luyu Liu" w:date="2019-12-17T15:51:00Z">
                            <w:rPr>
                              <w:rFonts w:ascii="Cambria Math" w:hAnsi="Cambria Math"/>
                              <w:i/>
                            </w:rPr>
                          </w:del>
                        </m:ctrlPr>
                      </m:sSubPr>
                      <m:e>
                        <m:r>
                          <w:del w:id="625" w:author="Luyu Liu" w:date="2019-12-17T15:51:00Z">
                            <w:rPr>
                              <w:rFonts w:ascii="Cambria Math" w:hAnsi="Cambria Math"/>
                            </w:rPr>
                            <m:t>δt</m:t>
                          </w:del>
                        </m:r>
                      </m:e>
                      <m:sub>
                        <m:r>
                          <w:del w:id="626"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pPr>
              <w:rPr>
                <w:del w:id="627" w:author="Luyu Liu" w:date="2019-12-17T15:51:00Z"/>
                <w:moveFrom w:id="628" w:author="Miller, Harvey J." w:date="2019-12-10T13:13:00Z"/>
                <w:sz w:val="18"/>
                <w:szCs w:val="18"/>
              </w:rPr>
              <w:pPrChange w:id="629" w:author="Luyu Liu" w:date="2019-12-17T17:44:00Z">
                <w:pPr>
                  <w:pStyle w:val="TimesNewRoman"/>
                </w:pPr>
              </w:pPrChange>
            </w:pPr>
            <w:bookmarkStart w:id="630" w:name="_Ref18658049"/>
            <w:bookmarkStart w:id="631" w:name="_Ref19627149"/>
            <w:moveFrom w:id="632" w:author="Miller, Harvey J." w:date="2019-12-10T13:13:00Z">
              <w:del w:id="633"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630"/>
                <w:r w:rsidDel="007A1286">
                  <w:rPr>
                    <w:rFonts w:eastAsia="Yu Mincho"/>
                    <w:lang w:eastAsia="ja-JP"/>
                  </w:rPr>
                  <w:delText>)</w:delText>
                </w:r>
                <w:bookmarkEnd w:id="631"/>
              </w:del>
            </w:moveFrom>
          </w:p>
        </w:tc>
      </w:tr>
    </w:tbl>
    <w:p w14:paraId="6A814FB6" w14:textId="53E1B689" w:rsidR="006550FB" w:rsidDel="007A1286" w:rsidRDefault="006550FB" w:rsidP="0001461D">
      <w:pPr>
        <w:rPr>
          <w:del w:id="634" w:author="Luyu Liu" w:date="2019-12-17T15:51:00Z"/>
          <w:moveFrom w:id="635" w:author="Miller, Harvey J." w:date="2019-12-10T13:13:00Z"/>
        </w:rPr>
      </w:pPr>
      <w:moveFrom w:id="636" w:author="Miller, Harvey J." w:date="2019-12-10T13:13:00Z">
        <w:del w:id="637"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pPr>
        <w:rPr>
          <w:del w:id="638" w:author="Luyu Liu" w:date="2019-12-17T15:51:00Z"/>
          <w:moveFrom w:id="639" w:author="Miller, Harvey J." w:date="2019-12-10T13:13:00Z"/>
        </w:rPr>
        <w:pPrChange w:id="640" w:author="Luyu Liu" w:date="2019-12-17T17:44:00Z">
          <w:pPr>
            <w:ind w:firstLine="720"/>
          </w:pPr>
        </w:pPrChange>
      </w:pPr>
      <w:moveFrom w:id="641" w:author="Miller, Harvey J." w:date="2019-12-10T13:13:00Z">
        <w:del w:id="642"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643" w:author="Luyu Liu" w:date="2019-12-17T15:51:00Z"/>
        </w:trPr>
        <w:tc>
          <w:tcPr>
            <w:tcW w:w="174" w:type="pct"/>
            <w:vAlign w:val="center"/>
          </w:tcPr>
          <w:p w14:paraId="799F9FFA" w14:textId="0A2D7D5B" w:rsidR="006550FB" w:rsidDel="007A1286" w:rsidRDefault="006550FB">
            <w:pPr>
              <w:rPr>
                <w:del w:id="644" w:author="Luyu Liu" w:date="2019-12-17T15:51:00Z"/>
                <w:moveFrom w:id="645" w:author="Miller, Harvey J." w:date="2019-12-10T13:13:00Z"/>
                <w:rFonts w:eastAsia="Yu Mincho"/>
                <w:lang w:eastAsia="ja-JP"/>
              </w:rPr>
              <w:pPrChange w:id="646" w:author="Luyu Liu" w:date="2019-12-17T17:44:00Z">
                <w:pPr>
                  <w:jc w:val="center"/>
                </w:pPr>
              </w:pPrChange>
            </w:pPr>
          </w:p>
        </w:tc>
        <w:tc>
          <w:tcPr>
            <w:tcW w:w="4383" w:type="pct"/>
            <w:vAlign w:val="center"/>
            <w:hideMark/>
          </w:tcPr>
          <w:p w14:paraId="7BC93586" w14:textId="7E13980D" w:rsidR="006550FB" w:rsidDel="007A1286" w:rsidRDefault="00235361" w:rsidP="0001461D">
            <w:pPr>
              <w:rPr>
                <w:del w:id="647" w:author="Luyu Liu" w:date="2019-12-17T15:51:00Z"/>
                <w:moveFrom w:id="648" w:author="Miller, Harvey J." w:date="2019-12-10T13:13:00Z"/>
              </w:rPr>
            </w:pPr>
            <m:oMathPara>
              <m:oMath>
                <m:acc>
                  <m:accPr>
                    <m:chr m:val="̅"/>
                    <m:ctrlPr>
                      <w:del w:id="649" w:author="Luyu Liu" w:date="2019-12-17T15:51:00Z">
                        <w:rPr>
                          <w:rFonts w:ascii="Cambria Math" w:hAnsi="Cambria Math"/>
                          <w:i/>
                        </w:rPr>
                      </w:del>
                    </m:ctrlPr>
                  </m:accPr>
                  <m:e>
                    <m:r>
                      <w:del w:id="650" w:author="Luyu Liu" w:date="2019-12-17T15:51:00Z">
                        <w:rPr>
                          <w:rFonts w:ascii="Cambria Math" w:hAnsi="Cambria Math"/>
                        </w:rPr>
                        <m:t>δt</m:t>
                      </w:del>
                    </m:r>
                  </m:e>
                </m:acc>
                <m:r>
                  <w:del w:id="651" w:author="Luyu Liu" w:date="2019-12-17T15:51:00Z">
                    <w:rPr>
                      <w:rFonts w:ascii="Cambria Math" w:hAnsi="Cambria Math"/>
                    </w:rPr>
                    <m:t>=E</m:t>
                  </w:del>
                </m:r>
                <m:d>
                  <m:dPr>
                    <m:ctrlPr>
                      <w:del w:id="652" w:author="Luyu Liu" w:date="2019-12-17T15:51:00Z">
                        <w:rPr>
                          <w:rFonts w:ascii="Cambria Math" w:hAnsi="Cambria Math"/>
                          <w:i/>
                        </w:rPr>
                      </w:del>
                    </m:ctrlPr>
                  </m:dPr>
                  <m:e>
                    <m:r>
                      <w:del w:id="653" w:author="Luyu Liu" w:date="2019-12-17T15:51:00Z">
                        <w:rPr>
                          <w:rFonts w:ascii="Cambria Math" w:hAnsi="Cambria Math"/>
                        </w:rPr>
                        <m:t>δ</m:t>
                      </w:del>
                    </m:r>
                    <m:sSub>
                      <m:sSubPr>
                        <m:ctrlPr>
                          <w:del w:id="654" w:author="Luyu Liu" w:date="2019-12-17T15:51:00Z">
                            <w:rPr>
                              <w:rFonts w:ascii="Cambria Math" w:hAnsi="Cambria Math"/>
                              <w:i/>
                            </w:rPr>
                          </w:del>
                        </m:ctrlPr>
                      </m:sSubPr>
                      <m:e>
                        <m:r>
                          <w:del w:id="655" w:author="Luyu Liu" w:date="2019-12-17T15:51:00Z">
                            <w:rPr>
                              <w:rFonts w:ascii="Cambria Math" w:hAnsi="Cambria Math"/>
                            </w:rPr>
                            <m:t>t</m:t>
                          </w:del>
                        </m:r>
                      </m:e>
                      <m:sub>
                        <m:r>
                          <w:del w:id="656" w:author="Luyu Liu" w:date="2019-12-17T15:51:00Z">
                            <w:rPr>
                              <w:rFonts w:ascii="Cambria Math" w:hAnsi="Cambria Math"/>
                            </w:rPr>
                            <m:t>i</m:t>
                          </w:del>
                        </m:r>
                      </m:sub>
                    </m:sSub>
                  </m:e>
                </m:d>
                <m:r>
                  <w:del w:id="657" w:author="Luyu Liu" w:date="2019-12-17T15:51:00Z">
                    <w:rPr>
                      <w:rFonts w:ascii="Cambria Math" w:hAnsi="Cambria Math"/>
                    </w:rPr>
                    <m:t>=</m:t>
                  </w:del>
                </m:r>
                <m:f>
                  <m:fPr>
                    <m:ctrlPr>
                      <w:del w:id="658" w:author="Luyu Liu" w:date="2019-12-17T15:51:00Z">
                        <w:rPr>
                          <w:rFonts w:ascii="Cambria Math" w:eastAsia="Yu Mincho" w:hAnsi="Cambria Math"/>
                          <w:i/>
                          <w:lang w:eastAsia="ja-JP"/>
                        </w:rPr>
                      </w:del>
                    </m:ctrlPr>
                  </m:fPr>
                  <m:num>
                    <m:r>
                      <w:del w:id="659" w:author="Luyu Liu" w:date="2019-12-17T15:51:00Z">
                        <w:rPr>
                          <w:rFonts w:ascii="Cambria Math" w:eastAsia="Yu Mincho" w:hAnsi="Cambria Math"/>
                          <w:lang w:eastAsia="ja-JP"/>
                        </w:rPr>
                        <m:t>1</m:t>
                      </w:del>
                    </m:r>
                  </m:num>
                  <m:den>
                    <m:r>
                      <w:del w:id="660" w:author="Luyu Liu" w:date="2019-12-17T15:51:00Z">
                        <w:rPr>
                          <w:rFonts w:ascii="Cambria Math" w:eastAsia="Yu Mincho" w:hAnsi="Cambria Math"/>
                          <w:lang w:eastAsia="ja-JP"/>
                        </w:rPr>
                        <m:t>n</m:t>
                      </w:del>
                    </m:r>
                  </m:den>
                </m:f>
                <m:nary>
                  <m:naryPr>
                    <m:chr m:val="∑"/>
                    <m:limLoc m:val="undOvr"/>
                    <m:ctrlPr>
                      <w:del w:id="661" w:author="Luyu Liu" w:date="2019-12-17T15:51:00Z">
                        <w:rPr>
                          <w:rFonts w:ascii="Cambria Math" w:eastAsia="Yu Mincho" w:hAnsi="Cambria Math"/>
                          <w:i/>
                          <w:lang w:eastAsia="ja-JP"/>
                        </w:rPr>
                      </w:del>
                    </m:ctrlPr>
                  </m:naryPr>
                  <m:sub>
                    <m:r>
                      <w:del w:id="662" w:author="Luyu Liu" w:date="2019-12-17T15:51:00Z">
                        <w:rPr>
                          <w:rFonts w:ascii="Cambria Math" w:eastAsia="Yu Mincho" w:hAnsi="Cambria Math"/>
                          <w:lang w:eastAsia="ja-JP"/>
                        </w:rPr>
                        <m:t>i=1</m:t>
                      </w:del>
                    </m:r>
                  </m:sub>
                  <m:sup>
                    <m:r>
                      <w:del w:id="663" w:author="Luyu Liu" w:date="2019-12-17T15:51:00Z">
                        <w:rPr>
                          <w:rFonts w:ascii="Cambria Math" w:eastAsia="Yu Mincho" w:hAnsi="Cambria Math"/>
                          <w:lang w:eastAsia="ja-JP"/>
                        </w:rPr>
                        <m:t>n</m:t>
                      </w:del>
                    </m:r>
                  </m:sup>
                  <m:e>
                    <m:r>
                      <w:del w:id="664" w:author="Luyu Liu" w:date="2019-12-17T15:51:00Z">
                        <w:rPr>
                          <w:rFonts w:ascii="Cambria Math" w:hAnsi="Cambria Math"/>
                        </w:rPr>
                        <m:t>δ</m:t>
                      </w:del>
                    </m:r>
                    <m:sSub>
                      <m:sSubPr>
                        <m:ctrlPr>
                          <w:del w:id="665" w:author="Luyu Liu" w:date="2019-12-17T15:51:00Z">
                            <w:rPr>
                              <w:rFonts w:ascii="Cambria Math" w:hAnsi="Cambria Math"/>
                              <w:i/>
                            </w:rPr>
                          </w:del>
                        </m:ctrlPr>
                      </m:sSubPr>
                      <m:e>
                        <m:r>
                          <w:del w:id="666" w:author="Luyu Liu" w:date="2019-12-17T15:51:00Z">
                            <w:rPr>
                              <w:rFonts w:ascii="Cambria Math" w:hAnsi="Cambria Math"/>
                            </w:rPr>
                            <m:t>t</m:t>
                          </w:del>
                        </m:r>
                      </m:e>
                      <m:sub>
                        <m:r>
                          <w:del w:id="667"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pPr>
              <w:rPr>
                <w:del w:id="668" w:author="Luyu Liu" w:date="2019-12-17T15:51:00Z"/>
                <w:moveFrom w:id="669" w:author="Miller, Harvey J." w:date="2019-12-10T13:13:00Z"/>
                <w:sz w:val="18"/>
                <w:szCs w:val="18"/>
              </w:rPr>
              <w:pPrChange w:id="670" w:author="Luyu Liu" w:date="2019-12-17T17:44:00Z">
                <w:pPr>
                  <w:pStyle w:val="TimesNewRoman"/>
                </w:pPr>
              </w:pPrChange>
            </w:pPr>
            <w:moveFrom w:id="671" w:author="Miller, Harvey J." w:date="2019-12-10T13:13:00Z">
              <w:del w:id="672"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pPr>
        <w:jc w:val="both"/>
        <w:rPr>
          <w:ins w:id="673" w:author="Luyu Liu" w:date="2019-12-17T17:44:00Z"/>
          <w:rFonts w:ascii="Times New Roman" w:hAnsi="Times New Roman" w:cs="Times New Roman"/>
          <w:b/>
          <w:sz w:val="24"/>
          <w:szCs w:val="24"/>
          <w:rPrChange w:id="674" w:author="Luyu Liu" w:date="2019-12-17T17:44:00Z">
            <w:rPr>
              <w:ins w:id="675" w:author="Luyu Liu" w:date="2019-12-17T17:44:00Z"/>
              <w:b/>
            </w:rPr>
          </w:rPrChange>
        </w:rPr>
        <w:pPrChange w:id="676" w:author="Luyu Liu" w:date="2019-12-17T17:44:00Z">
          <w:pPr/>
        </w:pPrChange>
      </w:pPr>
    </w:p>
    <w:p w14:paraId="5A0F1D59" w14:textId="4E1B0203" w:rsidR="007843C1" w:rsidRPr="007843C1" w:rsidRDefault="007843C1" w:rsidP="0001461D">
      <w:pPr>
        <w:pStyle w:val="ListParagraph"/>
        <w:numPr>
          <w:ilvl w:val="1"/>
          <w:numId w:val="5"/>
        </w:numPr>
        <w:jc w:val="both"/>
        <w:rPr>
          <w:ins w:id="677" w:author="Luyu Liu" w:date="2019-12-17T17:44:00Z"/>
          <w:rFonts w:ascii="Times New Roman" w:hAnsi="Times New Roman" w:cs="Times New Roman"/>
          <w:b/>
          <w:sz w:val="24"/>
          <w:szCs w:val="24"/>
          <w:rPrChange w:id="678" w:author="Luyu Liu" w:date="2019-12-17T17:45:00Z">
            <w:rPr>
              <w:ins w:id="679" w:author="Luyu Liu" w:date="2019-12-17T17:44:00Z"/>
              <w:b/>
            </w:rPr>
          </w:rPrChange>
        </w:rPr>
      </w:pPr>
      <w:commentRangeStart w:id="680"/>
      <w:commentRangeStart w:id="681"/>
      <w:ins w:id="682" w:author="Luyu Liu" w:date="2019-12-17T17:44:00Z">
        <w:r w:rsidRPr="007843C1">
          <w:rPr>
            <w:rFonts w:ascii="Times New Roman" w:hAnsi="Times New Roman" w:cs="Times New Roman"/>
            <w:b/>
            <w:sz w:val="24"/>
            <w:szCs w:val="24"/>
            <w:rPrChange w:id="683" w:author="Luyu Liu" w:date="2019-12-17T17:45:00Z">
              <w:rPr>
                <w:b/>
              </w:rPr>
            </w:rPrChange>
          </w:rPr>
          <w:t>Measures</w:t>
        </w:r>
        <w:commentRangeEnd w:id="680"/>
        <w:r w:rsidRPr="007843C1">
          <w:rPr>
            <w:rPrChange w:id="684" w:author="Luyu Liu" w:date="2019-12-17T17:44:00Z">
              <w:rPr>
                <w:rStyle w:val="CommentReference"/>
              </w:rPr>
            </w:rPrChange>
          </w:rPr>
          <w:commentReference w:id="680"/>
        </w:r>
        <w:commentRangeEnd w:id="681"/>
        <w:r w:rsidRPr="007843C1">
          <w:rPr>
            <w:rPrChange w:id="685" w:author="Luyu Liu" w:date="2019-12-17T17:44:00Z">
              <w:rPr>
                <w:rStyle w:val="CommentReference"/>
              </w:rPr>
            </w:rPrChange>
          </w:rPr>
          <w:commentReference w:id="681"/>
        </w:r>
      </w:ins>
    </w:p>
    <w:p w14:paraId="57BE6180" w14:textId="326E4E0B" w:rsidR="007843C1" w:rsidRDefault="007843C1" w:rsidP="002A032E">
      <w:pPr>
        <w:spacing w:line="256" w:lineRule="auto"/>
        <w:jc w:val="both"/>
        <w:rPr>
          <w:ins w:id="686" w:author="Luyu Liu" w:date="2019-12-17T18:22:00Z"/>
          <w:rFonts w:ascii="Times New Roman" w:hAnsi="Times New Roman" w:cs="Times New Roman"/>
          <w:sz w:val="24"/>
          <w:szCs w:val="24"/>
        </w:rPr>
      </w:pPr>
      <w:commentRangeStart w:id="687"/>
      <w:commentRangeEnd w:id="687"/>
      <w:ins w:id="688" w:author="Luyu Liu" w:date="2019-12-17T17:44:00Z">
        <w:r>
          <w:rPr>
            <w:rStyle w:val="CommentReference"/>
          </w:rPr>
          <w:commentReference w:id="687"/>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pPr>
        <w:spacing w:line="256" w:lineRule="auto"/>
        <w:jc w:val="both"/>
        <w:rPr>
          <w:ins w:id="689" w:author="Luyu Liu" w:date="2019-12-17T17:44:00Z"/>
          <w:rFonts w:ascii="Times New Roman" w:hAnsi="Times New Roman" w:cs="Times New Roman"/>
          <w:sz w:val="24"/>
          <w:szCs w:val="24"/>
        </w:rPr>
        <w:pPrChange w:id="690" w:author="Luyu Liu" w:date="2019-12-17T18:22:00Z">
          <w:pPr>
            <w:jc w:val="both"/>
          </w:pPr>
        </w:pPrChange>
      </w:pPr>
    </w:p>
    <w:p w14:paraId="5A082A05" w14:textId="63145B1C" w:rsidR="002A032E" w:rsidRPr="002A032E" w:rsidRDefault="007843C1">
      <w:pPr>
        <w:pStyle w:val="ListParagraph"/>
        <w:numPr>
          <w:ilvl w:val="2"/>
          <w:numId w:val="5"/>
        </w:numPr>
        <w:jc w:val="both"/>
        <w:rPr>
          <w:ins w:id="691" w:author="Luyu Liu" w:date="2019-12-17T18:22:00Z"/>
          <w:rFonts w:ascii="Times New Roman" w:hAnsi="Times New Roman" w:cs="Times New Roman"/>
          <w:bCs/>
          <w:sz w:val="24"/>
          <w:szCs w:val="24"/>
          <w:rPrChange w:id="692" w:author="Luyu Liu" w:date="2019-12-17T18:22:00Z">
            <w:rPr>
              <w:ins w:id="693" w:author="Luyu Liu" w:date="2019-12-17T18:22:00Z"/>
            </w:rPr>
          </w:rPrChange>
        </w:rPr>
        <w:pPrChange w:id="694" w:author="Luyu Liu" w:date="2019-12-17T18:22:00Z">
          <w:pPr>
            <w:jc w:val="both"/>
          </w:pPr>
        </w:pPrChange>
      </w:pPr>
      <w:ins w:id="695" w:author="Luyu Liu" w:date="2019-12-17T17:44:00Z">
        <w:r w:rsidRPr="002A032E">
          <w:rPr>
            <w:rFonts w:ascii="Times New Roman" w:hAnsi="Times New Roman" w:cs="Times New Roman"/>
            <w:bCs/>
            <w:sz w:val="24"/>
            <w:szCs w:val="24"/>
            <w:rPrChange w:id="696" w:author="Luyu Liu" w:date="2019-12-17T18:22:00Z">
              <w:rPr/>
            </w:rPrChange>
          </w:rPr>
          <w:t>Missed bus risk</w:t>
        </w:r>
      </w:ins>
    </w:p>
    <w:p w14:paraId="3DAF52D4" w14:textId="2B2C355E" w:rsidR="007843C1" w:rsidRDefault="007843C1" w:rsidP="007843C1">
      <w:pPr>
        <w:jc w:val="both"/>
        <w:rPr>
          <w:ins w:id="697" w:author="Luyu Liu" w:date="2019-12-17T17:44:00Z"/>
          <w:rFonts w:ascii="Times New Roman" w:hAnsi="Times New Roman" w:cs="Times New Roman"/>
          <w:sz w:val="24"/>
          <w:szCs w:val="24"/>
        </w:rPr>
      </w:pPr>
      <w:ins w:id="698"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699" w:author="Luyu Liu" w:date="2019-12-17T17:57:00Z">
        <w:r w:rsidR="00B02472">
          <w:rPr>
            <w:rFonts w:ascii="Times New Roman" w:hAnsi="Times New Roman" w:cs="Times New Roman"/>
            <w:sz w:val="24"/>
            <w:szCs w:val="24"/>
          </w:rPr>
          <w:t>fo</w:t>
        </w:r>
      </w:ins>
      <w:ins w:id="700" w:author="Luyu Liu" w:date="2019-12-17T17:58:00Z">
        <w:r w:rsidR="00B02472">
          <w:rPr>
            <w:rFonts w:ascii="Times New Roman" w:hAnsi="Times New Roman" w:cs="Times New Roman"/>
            <w:sz w:val="24"/>
            <w:szCs w:val="24"/>
          </w:rPr>
          <w:t>r a collection of trips</w:t>
        </w:r>
      </w:ins>
      <w:ins w:id="701" w:author="Luyu Liu" w:date="2019-12-17T18:11:00Z">
        <w:r w:rsidR="002142A3">
          <w:rPr>
            <w:rFonts w:ascii="Times New Roman" w:hAnsi="Times New Roman" w:cs="Times New Roman"/>
            <w:sz w:val="24"/>
            <w:szCs w:val="24"/>
          </w:rPr>
          <w:t xml:space="preserve"> </w:t>
        </w:r>
      </w:ins>
      <w:ins w:id="702"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FC10D1">
        <w:trPr>
          <w:trHeight w:val="580"/>
          <w:jc w:val="center"/>
          <w:ins w:id="703" w:author="Luyu Liu" w:date="2019-12-17T17:44:00Z"/>
        </w:trPr>
        <w:tc>
          <w:tcPr>
            <w:tcW w:w="256" w:type="pct"/>
            <w:vAlign w:val="center"/>
          </w:tcPr>
          <w:p w14:paraId="0A095501" w14:textId="77777777" w:rsidR="007843C1" w:rsidRDefault="007843C1" w:rsidP="00FC10D1">
            <w:pPr>
              <w:jc w:val="center"/>
              <w:rPr>
                <w:ins w:id="704"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FC10D1">
            <w:pPr>
              <w:rPr>
                <w:ins w:id="705" w:author="Luyu Liu" w:date="2019-12-17T17:44:00Z"/>
                <w:rFonts w:ascii="Times New Roman" w:hAnsi="Times New Roman" w:cs="Times New Roman"/>
                <w:sz w:val="24"/>
                <w:szCs w:val="24"/>
              </w:rPr>
            </w:pPr>
            <m:oMathPara>
              <m:oMath>
                <m:r>
                  <w:ins w:id="706" w:author="Luyu Liu" w:date="2019-12-17T17:44:00Z">
                    <w:rPr>
                      <w:rFonts w:ascii="Cambria Math" w:eastAsia="Yu Mincho" w:hAnsi="Cambria Math" w:cs="Times New Roman"/>
                      <w:sz w:val="24"/>
                      <w:szCs w:val="24"/>
                      <w:lang w:eastAsia="ja-JP"/>
                    </w:rPr>
                    <m:t>Risk=E</m:t>
                  </w:ins>
                </m:r>
                <m:d>
                  <m:dPr>
                    <m:ctrlPr>
                      <w:ins w:id="707" w:author="Luyu Liu" w:date="2019-12-17T17:44:00Z">
                        <w:rPr>
                          <w:rFonts w:ascii="Cambria Math" w:eastAsia="Yu Mincho" w:hAnsi="Cambria Math" w:cs="Times New Roman"/>
                          <w:i/>
                          <w:sz w:val="24"/>
                          <w:szCs w:val="24"/>
                          <w:lang w:eastAsia="ja-JP"/>
                        </w:rPr>
                      </w:ins>
                    </m:ctrlPr>
                  </m:dPr>
                  <m:e>
                    <m:sSub>
                      <m:sSubPr>
                        <m:ctrlPr>
                          <w:ins w:id="708" w:author="Luyu Liu" w:date="2019-12-17T17:44:00Z">
                            <w:rPr>
                              <w:rFonts w:ascii="Cambria Math" w:eastAsia="Yu Mincho" w:hAnsi="Cambria Math" w:cs="Times New Roman"/>
                              <w:i/>
                              <w:sz w:val="24"/>
                              <w:szCs w:val="24"/>
                              <w:lang w:eastAsia="ja-JP"/>
                            </w:rPr>
                          </w:ins>
                        </m:ctrlPr>
                      </m:sSubPr>
                      <m:e>
                        <m:r>
                          <w:ins w:id="709" w:author="Luyu Liu" w:date="2019-12-17T17:44:00Z">
                            <w:rPr>
                              <w:rFonts w:ascii="Cambria Math" w:eastAsia="Yu Mincho" w:hAnsi="Cambria Math" w:cs="Times New Roman"/>
                              <w:sz w:val="24"/>
                              <w:szCs w:val="24"/>
                              <w:lang w:eastAsia="ja-JP"/>
                            </w:rPr>
                            <m:t>a</m:t>
                          </w:ins>
                        </m:r>
                      </m:e>
                      <m:sub>
                        <m:r>
                          <w:ins w:id="710" w:author="Luyu Liu" w:date="2019-12-17T17:44:00Z">
                            <w:rPr>
                              <w:rFonts w:ascii="Cambria Math" w:eastAsia="Yu Mincho" w:hAnsi="Cambria Math" w:cs="Times New Roman"/>
                              <w:sz w:val="24"/>
                              <w:szCs w:val="24"/>
                              <w:lang w:eastAsia="ja-JP"/>
                            </w:rPr>
                            <m:t>i</m:t>
                          </w:ins>
                        </m:r>
                      </m:sub>
                    </m:sSub>
                  </m:e>
                </m:d>
                <m:r>
                  <w:ins w:id="711" w:author="Luyu Liu" w:date="2019-12-17T17:44:00Z">
                    <w:rPr>
                      <w:rFonts w:ascii="Cambria Math" w:eastAsia="Yu Mincho" w:hAnsi="Cambria Math" w:cs="Times New Roman"/>
                      <w:sz w:val="24"/>
                      <w:szCs w:val="24"/>
                      <w:lang w:eastAsia="ja-JP"/>
                    </w:rPr>
                    <m:t>=</m:t>
                  </w:ins>
                </m:r>
                <m:f>
                  <m:fPr>
                    <m:ctrlPr>
                      <w:ins w:id="712" w:author="Luyu Liu" w:date="2019-12-17T17:44:00Z">
                        <w:rPr>
                          <w:rFonts w:ascii="Cambria Math" w:eastAsia="Yu Mincho" w:hAnsi="Cambria Math" w:cs="Times New Roman"/>
                          <w:i/>
                          <w:sz w:val="24"/>
                          <w:szCs w:val="24"/>
                          <w:lang w:eastAsia="ja-JP"/>
                        </w:rPr>
                      </w:ins>
                    </m:ctrlPr>
                  </m:fPr>
                  <m:num>
                    <m:r>
                      <w:ins w:id="713" w:author="Luyu Liu" w:date="2019-12-17T17:44:00Z">
                        <w:rPr>
                          <w:rFonts w:ascii="Cambria Math" w:eastAsia="Yu Mincho" w:hAnsi="Cambria Math" w:cs="Times New Roman"/>
                          <w:sz w:val="24"/>
                          <w:szCs w:val="24"/>
                          <w:lang w:eastAsia="ja-JP"/>
                        </w:rPr>
                        <m:t>1</m:t>
                      </w:ins>
                    </m:r>
                  </m:num>
                  <m:den>
                    <m:r>
                      <w:ins w:id="714" w:author="Luyu Liu" w:date="2019-12-17T17:44:00Z">
                        <w:rPr>
                          <w:rFonts w:ascii="Cambria Math" w:eastAsia="Yu Mincho" w:hAnsi="Cambria Math" w:cs="Times New Roman"/>
                          <w:sz w:val="24"/>
                          <w:szCs w:val="24"/>
                          <w:lang w:eastAsia="ja-JP"/>
                        </w:rPr>
                        <m:t>n</m:t>
                      </w:ins>
                    </m:r>
                  </m:den>
                </m:f>
                <m:nary>
                  <m:naryPr>
                    <m:chr m:val="∑"/>
                    <m:limLoc m:val="undOvr"/>
                    <m:ctrlPr>
                      <w:ins w:id="715" w:author="Luyu Liu" w:date="2019-12-17T17:44:00Z">
                        <w:rPr>
                          <w:rFonts w:ascii="Cambria Math" w:eastAsia="Yu Mincho" w:hAnsi="Cambria Math" w:cs="Times New Roman"/>
                          <w:i/>
                          <w:sz w:val="24"/>
                          <w:szCs w:val="24"/>
                          <w:lang w:eastAsia="ja-JP"/>
                        </w:rPr>
                      </w:ins>
                    </m:ctrlPr>
                  </m:naryPr>
                  <m:sub>
                    <m:r>
                      <w:ins w:id="716" w:author="Luyu Liu" w:date="2019-12-17T17:44:00Z">
                        <w:rPr>
                          <w:rFonts w:ascii="Cambria Math" w:eastAsia="Yu Mincho" w:hAnsi="Cambria Math" w:cs="Times New Roman"/>
                          <w:sz w:val="24"/>
                          <w:szCs w:val="24"/>
                          <w:lang w:eastAsia="ja-JP"/>
                        </w:rPr>
                        <m:t>i=1</m:t>
                      </w:ins>
                    </m:r>
                  </m:sub>
                  <m:sup>
                    <m:r>
                      <w:ins w:id="717" w:author="Luyu Liu" w:date="2019-12-17T17:44:00Z">
                        <w:rPr>
                          <w:rFonts w:ascii="Cambria Math" w:eastAsia="Yu Mincho" w:hAnsi="Cambria Math" w:cs="Times New Roman"/>
                          <w:sz w:val="24"/>
                          <w:szCs w:val="24"/>
                          <w:lang w:eastAsia="ja-JP"/>
                        </w:rPr>
                        <m:t>n</m:t>
                      </w:ins>
                    </m:r>
                  </m:sup>
                  <m:e>
                    <m:sSub>
                      <m:sSubPr>
                        <m:ctrlPr>
                          <w:ins w:id="718" w:author="Luyu Liu" w:date="2019-12-17T17:44:00Z">
                            <w:rPr>
                              <w:rFonts w:ascii="Cambria Math" w:eastAsia="Yu Mincho" w:hAnsi="Cambria Math" w:cs="Times New Roman"/>
                              <w:i/>
                              <w:sz w:val="24"/>
                              <w:szCs w:val="24"/>
                              <w:lang w:eastAsia="ja-JP"/>
                            </w:rPr>
                          </w:ins>
                        </m:ctrlPr>
                      </m:sSubPr>
                      <m:e>
                        <m:r>
                          <w:ins w:id="719" w:author="Luyu Liu" w:date="2019-12-17T17:44:00Z">
                            <w:rPr>
                              <w:rFonts w:ascii="Cambria Math" w:eastAsia="Yu Mincho" w:hAnsi="Cambria Math" w:cs="Times New Roman"/>
                              <w:sz w:val="24"/>
                              <w:szCs w:val="24"/>
                              <w:lang w:eastAsia="ja-JP"/>
                            </w:rPr>
                            <m:t>a</m:t>
                          </w:ins>
                        </m:r>
                      </m:e>
                      <m:sub>
                        <m:r>
                          <w:ins w:id="720"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FC10D1">
            <w:pPr>
              <w:pStyle w:val="TimesNewRoman"/>
              <w:rPr>
                <w:ins w:id="721" w:author="Luyu Liu" w:date="2019-12-17T17:44:00Z"/>
                <w:rFonts w:asciiTheme="minorHAnsi" w:hAnsiTheme="minorHAnsi" w:cstheme="minorBidi"/>
                <w:sz w:val="18"/>
                <w:szCs w:val="18"/>
              </w:rPr>
            </w:pPr>
            <w:bookmarkStart w:id="722" w:name="_Ref27497674"/>
            <w:ins w:id="723"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724" w:author="Luyu Liu" w:date="2019-12-17T17:53:00Z">
              <w:r w:rsidR="00641699">
                <w:rPr>
                  <w:noProof/>
                </w:rPr>
                <w:t>3</w:t>
              </w:r>
            </w:ins>
            <w:ins w:id="725" w:author="Luyu Liu" w:date="2019-12-17T17:44:00Z">
              <w:r>
                <w:rPr>
                  <w:noProof/>
                </w:rPr>
                <w:fldChar w:fldCharType="end"/>
              </w:r>
              <w:r>
                <w:rPr>
                  <w:rFonts w:eastAsia="Yu Mincho"/>
                  <w:lang w:eastAsia="ja-JP"/>
                </w:rPr>
                <w:t>)</w:t>
              </w:r>
              <w:bookmarkEnd w:id="722"/>
            </w:ins>
          </w:p>
        </w:tc>
      </w:tr>
    </w:tbl>
    <w:p w14:paraId="4F9415B5" w14:textId="77777777" w:rsidR="007843C1" w:rsidRDefault="007843C1" w:rsidP="007843C1">
      <w:pPr>
        <w:spacing w:line="240" w:lineRule="auto"/>
        <w:rPr>
          <w:ins w:id="726" w:author="Luyu Liu" w:date="2019-12-17T17:44:00Z"/>
          <w:rFonts w:ascii="Times New Roman" w:eastAsia="Yu Mincho" w:hAnsi="Times New Roman" w:cs="Times New Roman"/>
          <w:sz w:val="24"/>
          <w:szCs w:val="24"/>
          <w:lang w:eastAsia="ja-JP"/>
        </w:rPr>
      </w:pPr>
      <w:ins w:id="727"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728" w:author="Luyu Liu" w:date="2019-12-17T17:44:00Z"/>
          <w:rFonts w:ascii="Times New Roman" w:hAnsi="Times New Roman" w:cs="Times New Roman"/>
          <w:sz w:val="24"/>
          <w:szCs w:val="24"/>
        </w:rPr>
      </w:pPr>
      <w:ins w:id="729"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730" w:author="Luyu Liu" w:date="2019-12-17T17:44:00Z"/>
          <w:rFonts w:ascii="Times New Roman" w:hAnsi="Times New Roman" w:cs="Times New Roman"/>
          <w:sz w:val="24"/>
          <w:szCs w:val="24"/>
        </w:rPr>
      </w:pPr>
    </w:p>
    <w:p w14:paraId="7056B5CB" w14:textId="36A0ECA4" w:rsidR="002A032E" w:rsidRPr="002A032E" w:rsidRDefault="007843C1">
      <w:pPr>
        <w:pStyle w:val="ListParagraph"/>
        <w:numPr>
          <w:ilvl w:val="2"/>
          <w:numId w:val="5"/>
        </w:numPr>
        <w:spacing w:line="240" w:lineRule="auto"/>
        <w:jc w:val="both"/>
        <w:rPr>
          <w:ins w:id="731" w:author="Luyu Liu" w:date="2019-12-17T18:22:00Z"/>
          <w:rFonts w:ascii="Times New Roman" w:hAnsi="Times New Roman" w:cs="Times New Roman"/>
          <w:bCs/>
          <w:sz w:val="24"/>
          <w:szCs w:val="24"/>
          <w:rPrChange w:id="732" w:author="Luyu Liu" w:date="2019-12-17T18:22:00Z">
            <w:rPr>
              <w:ins w:id="733" w:author="Luyu Liu" w:date="2019-12-17T18:22:00Z"/>
            </w:rPr>
          </w:rPrChange>
        </w:rPr>
        <w:pPrChange w:id="734" w:author="Luyu Liu" w:date="2019-12-17T18:22:00Z">
          <w:pPr>
            <w:spacing w:line="240" w:lineRule="auto"/>
            <w:jc w:val="both"/>
          </w:pPr>
        </w:pPrChange>
      </w:pPr>
      <w:ins w:id="735" w:author="Luyu Liu" w:date="2019-12-17T17:44:00Z">
        <w:r w:rsidRPr="002A032E">
          <w:rPr>
            <w:rFonts w:ascii="Times New Roman" w:hAnsi="Times New Roman" w:cs="Times New Roman"/>
            <w:bCs/>
            <w:sz w:val="24"/>
            <w:szCs w:val="24"/>
            <w:rPrChange w:id="736" w:author="Luyu Liu" w:date="2019-12-17T18:22:00Z">
              <w:rPr/>
            </w:rPrChange>
          </w:rPr>
          <w:t>Average waiting time</w:t>
        </w:r>
      </w:ins>
    </w:p>
    <w:p w14:paraId="337F3FE9" w14:textId="6FD598E0" w:rsidR="00D3641E" w:rsidRDefault="007843C1">
      <w:pPr>
        <w:spacing w:line="240" w:lineRule="auto"/>
        <w:jc w:val="both"/>
        <w:rPr>
          <w:ins w:id="737" w:author="Luyu Liu" w:date="2019-12-17T17:45:00Z"/>
          <w:rFonts w:ascii="Times New Roman" w:hAnsi="Times New Roman" w:cs="Times New Roman"/>
          <w:sz w:val="24"/>
          <w:szCs w:val="24"/>
        </w:rPr>
        <w:pPrChange w:id="738" w:author="Luyu Liu" w:date="2019-12-17T17:45:00Z">
          <w:pPr>
            <w:spacing w:line="240" w:lineRule="auto"/>
            <w:ind w:firstLine="720"/>
            <w:jc w:val="both"/>
          </w:pPr>
        </w:pPrChange>
      </w:pPr>
      <w:ins w:id="739" w:author="Luyu Liu" w:date="2019-12-17T17:44:00Z">
        <w:r>
          <w:rPr>
            <w:rFonts w:ascii="Times New Roman" w:hAnsi="Times New Roman" w:cs="Times New Roman"/>
            <w:sz w:val="24"/>
            <w:szCs w:val="24"/>
          </w:rPr>
          <w:t xml:space="preserve">Average waiting time measures the </w:t>
        </w:r>
      </w:ins>
      <w:ins w:id="740" w:author="Luyu Liu" w:date="2019-12-17T17:59:00Z">
        <w:r w:rsidR="00314EAF">
          <w:rPr>
            <w:rFonts w:ascii="Times New Roman" w:hAnsi="Times New Roman" w:cs="Times New Roman"/>
            <w:sz w:val="24"/>
            <w:szCs w:val="24"/>
          </w:rPr>
          <w:t xml:space="preserve">mean of actual </w:t>
        </w:r>
      </w:ins>
      <w:ins w:id="741" w:author="Luyu Liu" w:date="2019-12-17T17:44:00Z">
        <w:r>
          <w:rPr>
            <w:rFonts w:ascii="Times New Roman" w:hAnsi="Times New Roman" w:cs="Times New Roman"/>
            <w:sz w:val="24"/>
            <w:szCs w:val="24"/>
          </w:rPr>
          <w:t>wait</w:t>
        </w:r>
      </w:ins>
      <w:ins w:id="742" w:author="Luyu Liu" w:date="2019-12-17T17:59:00Z">
        <w:r w:rsidR="00314EAF">
          <w:rPr>
            <w:rFonts w:ascii="Times New Roman" w:hAnsi="Times New Roman" w:cs="Times New Roman"/>
            <w:sz w:val="24"/>
            <w:szCs w:val="24"/>
          </w:rPr>
          <w:t>ing</w:t>
        </w:r>
      </w:ins>
      <w:ins w:id="743" w:author="Luyu Liu" w:date="2019-12-17T17:44:00Z">
        <w:r>
          <w:rPr>
            <w:rFonts w:ascii="Times New Roman" w:hAnsi="Times New Roman" w:cs="Times New Roman"/>
            <w:sz w:val="24"/>
            <w:szCs w:val="24"/>
          </w:rPr>
          <w:t xml:space="preserve"> time across all trips. </w:t>
        </w:r>
      </w:ins>
      <w:ins w:id="744"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FC10D1">
        <w:trPr>
          <w:trHeight w:val="580"/>
          <w:jc w:val="center"/>
          <w:ins w:id="745" w:author="Luyu Liu" w:date="2019-12-17T17:45:00Z"/>
        </w:trPr>
        <w:tc>
          <w:tcPr>
            <w:tcW w:w="256" w:type="pct"/>
            <w:vAlign w:val="center"/>
          </w:tcPr>
          <w:p w14:paraId="33C39FB1" w14:textId="77777777" w:rsidR="00D3641E" w:rsidRDefault="00D3641E" w:rsidP="00FC10D1">
            <w:pPr>
              <w:jc w:val="center"/>
              <w:rPr>
                <w:ins w:id="746"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FC10D1">
            <w:pPr>
              <w:rPr>
                <w:ins w:id="747" w:author="Luyu Liu" w:date="2019-12-17T17:45:00Z"/>
                <w:rFonts w:ascii="Times New Roman" w:hAnsi="Times New Roman" w:cs="Times New Roman"/>
                <w:sz w:val="24"/>
                <w:szCs w:val="24"/>
              </w:rPr>
            </w:pPr>
            <m:oMathPara>
              <m:oMath>
                <m:r>
                  <w:ins w:id="748" w:author="Luyu Liu" w:date="2019-12-17T17:45:00Z">
                    <w:rPr>
                      <w:rFonts w:ascii="Cambria Math" w:hAnsi="Cambria Math" w:cs="Times New Roman"/>
                      <w:sz w:val="24"/>
                      <w:szCs w:val="24"/>
                    </w:rPr>
                    <m:t>δt=</m:t>
                  </w:ins>
                </m:r>
                <m:sSub>
                  <m:sSubPr>
                    <m:ctrlPr>
                      <w:ins w:id="749" w:author="Luyu Liu" w:date="2019-12-17T17:45:00Z">
                        <w:rPr>
                          <w:rFonts w:ascii="Cambria Math" w:hAnsi="Cambria Math" w:cs="Times New Roman"/>
                          <w:i/>
                          <w:sz w:val="24"/>
                          <w:szCs w:val="24"/>
                        </w:rPr>
                      </w:ins>
                    </m:ctrlPr>
                  </m:sSubPr>
                  <m:e>
                    <m:r>
                      <w:ins w:id="750" w:author="Luyu Liu" w:date="2019-12-17T17:45:00Z">
                        <w:rPr>
                          <w:rFonts w:ascii="Cambria Math" w:hAnsi="Cambria Math" w:cs="Times New Roman"/>
                          <w:sz w:val="24"/>
                          <w:szCs w:val="24"/>
                        </w:rPr>
                        <m:t>T</m:t>
                      </w:ins>
                    </m:r>
                  </m:e>
                  <m:sub>
                    <m:r>
                      <w:ins w:id="751" w:author="Luyu Liu" w:date="2019-12-17T17:45:00Z">
                        <w:rPr>
                          <w:rFonts w:ascii="Cambria Math" w:hAnsi="Cambria Math" w:cs="Times New Roman"/>
                          <w:sz w:val="24"/>
                          <w:szCs w:val="24"/>
                        </w:rPr>
                        <m:t>r</m:t>
                      </w:ins>
                    </m:r>
                  </m:sub>
                </m:sSub>
                <m:d>
                  <m:dPr>
                    <m:ctrlPr>
                      <w:ins w:id="752" w:author="Luyu Liu" w:date="2019-12-17T17:45:00Z">
                        <w:rPr>
                          <w:rFonts w:ascii="Cambria Math" w:hAnsi="Cambria Math" w:cs="Times New Roman"/>
                          <w:i/>
                          <w:sz w:val="24"/>
                          <w:szCs w:val="24"/>
                        </w:rPr>
                      </w:ins>
                    </m:ctrlPr>
                  </m:dPr>
                  <m:e>
                    <m:r>
                      <w:ins w:id="753" w:author="Luyu Liu" w:date="2019-12-17T17:45:00Z">
                        <w:rPr>
                          <w:rFonts w:ascii="Cambria Math" w:hAnsi="Cambria Math" w:cs="Times New Roman"/>
                          <w:sz w:val="24"/>
                          <w:szCs w:val="24"/>
                        </w:rPr>
                        <m:t>t</m:t>
                      </w:ins>
                    </m:r>
                  </m:e>
                </m:d>
                <m:r>
                  <w:ins w:id="754" w:author="Luyu Liu" w:date="2019-12-17T17:45:00Z">
                    <w:rPr>
                      <w:rFonts w:ascii="Cambria Math" w:hAnsi="Cambria Math" w:cs="Times New Roman"/>
                      <w:sz w:val="24"/>
                      <w:szCs w:val="24"/>
                    </w:rPr>
                    <m:t>-t=</m:t>
                  </w:ins>
                </m:r>
                <m:sSub>
                  <m:sSubPr>
                    <m:ctrlPr>
                      <w:ins w:id="755" w:author="Luyu Liu" w:date="2019-12-17T17:45:00Z">
                        <w:rPr>
                          <w:rFonts w:ascii="Cambria Math" w:hAnsi="Cambria Math" w:cs="Times New Roman"/>
                          <w:i/>
                          <w:sz w:val="24"/>
                          <w:szCs w:val="24"/>
                        </w:rPr>
                      </w:ins>
                    </m:ctrlPr>
                  </m:sSubPr>
                  <m:e>
                    <m:r>
                      <w:ins w:id="756" w:author="Luyu Liu" w:date="2019-12-17T17:45:00Z">
                        <w:rPr>
                          <w:rFonts w:ascii="Cambria Math" w:hAnsi="Cambria Math" w:cs="Times New Roman"/>
                          <w:sz w:val="24"/>
                          <w:szCs w:val="24"/>
                        </w:rPr>
                        <m:t>T</m:t>
                      </w:ins>
                    </m:r>
                  </m:e>
                  <m:sub>
                    <m:r>
                      <w:ins w:id="757" w:author="Luyu Liu" w:date="2019-12-17T17:45:00Z">
                        <w:rPr>
                          <w:rFonts w:ascii="Cambria Math" w:hAnsi="Cambria Math" w:cs="Times New Roman"/>
                          <w:sz w:val="24"/>
                          <w:szCs w:val="24"/>
                        </w:rPr>
                        <m:t>r</m:t>
                      </w:ins>
                    </m:r>
                  </m:sub>
                </m:sSub>
                <m:d>
                  <m:dPr>
                    <m:ctrlPr>
                      <w:ins w:id="758" w:author="Luyu Liu" w:date="2019-12-17T17:45:00Z">
                        <w:rPr>
                          <w:rFonts w:ascii="Cambria Math" w:hAnsi="Cambria Math" w:cs="Times New Roman"/>
                          <w:i/>
                          <w:sz w:val="24"/>
                          <w:szCs w:val="24"/>
                        </w:rPr>
                      </w:ins>
                    </m:ctrlPr>
                  </m:dPr>
                  <m:e>
                    <m:r>
                      <w:ins w:id="759" w:author="Luyu Liu" w:date="2019-12-17T17:45:00Z">
                        <w:rPr>
                          <w:rFonts w:ascii="Cambria Math" w:hAnsi="Cambria Math" w:cs="Times New Roman"/>
                          <w:sz w:val="24"/>
                          <w:szCs w:val="24"/>
                        </w:rPr>
                        <m:t>t</m:t>
                      </w:ins>
                    </m:r>
                  </m:e>
                </m:d>
                <m:r>
                  <w:ins w:id="760" w:author="Luyu Liu" w:date="2019-12-17T17:45:00Z">
                    <w:rPr>
                      <w:rFonts w:ascii="Cambria Math" w:hAnsi="Cambria Math" w:cs="Times New Roman"/>
                      <w:sz w:val="24"/>
                      <w:szCs w:val="24"/>
                    </w:rPr>
                    <m:t>-</m:t>
                  </w:ins>
                </m:r>
                <m:d>
                  <m:dPr>
                    <m:ctrlPr>
                      <w:ins w:id="761" w:author="Luyu Liu" w:date="2019-12-17T17:45:00Z">
                        <w:rPr>
                          <w:rFonts w:ascii="Cambria Math" w:hAnsi="Cambria Math" w:cs="Times New Roman"/>
                          <w:i/>
                          <w:sz w:val="24"/>
                          <w:szCs w:val="24"/>
                        </w:rPr>
                      </w:ins>
                    </m:ctrlPr>
                  </m:dPr>
                  <m:e>
                    <m:sSub>
                      <m:sSubPr>
                        <m:ctrlPr>
                          <w:ins w:id="762" w:author="Luyu Liu" w:date="2019-12-17T17:45:00Z">
                            <w:rPr>
                              <w:rFonts w:ascii="Cambria Math" w:hAnsi="Cambria Math" w:cs="Times New Roman"/>
                              <w:i/>
                              <w:sz w:val="24"/>
                              <w:szCs w:val="24"/>
                            </w:rPr>
                          </w:ins>
                        </m:ctrlPr>
                      </m:sSubPr>
                      <m:e>
                        <m:r>
                          <w:ins w:id="763" w:author="Luyu Liu" w:date="2019-12-17T17:45:00Z">
                            <w:rPr>
                              <w:rFonts w:ascii="Cambria Math" w:hAnsi="Cambria Math" w:cs="Times New Roman"/>
                              <w:sz w:val="24"/>
                              <w:szCs w:val="24"/>
                            </w:rPr>
                            <m:t>t</m:t>
                          </w:ins>
                        </m:r>
                      </m:e>
                      <m:sub>
                        <m:r>
                          <w:ins w:id="764" w:author="Luyu Liu" w:date="2019-12-17T17:45:00Z">
                            <w:rPr>
                              <w:rFonts w:ascii="Cambria Math" w:hAnsi="Cambria Math" w:cs="Times New Roman"/>
                              <w:sz w:val="24"/>
                              <w:szCs w:val="24"/>
                            </w:rPr>
                            <m:t>hd</m:t>
                          </w:ins>
                        </m:r>
                      </m:sub>
                    </m:sSub>
                    <m:r>
                      <w:ins w:id="765" w:author="Luyu Liu" w:date="2019-12-17T17:45:00Z">
                        <w:rPr>
                          <w:rFonts w:ascii="Cambria Math" w:hAnsi="Cambria Math" w:cs="Times New Roman"/>
                          <w:sz w:val="24"/>
                          <w:szCs w:val="24"/>
                        </w:rPr>
                        <m:t>+</m:t>
                      </w:ins>
                    </m:r>
                    <m:sSub>
                      <m:sSubPr>
                        <m:ctrlPr>
                          <w:ins w:id="766" w:author="Luyu Liu" w:date="2019-12-17T17:45:00Z">
                            <w:rPr>
                              <w:rFonts w:ascii="Cambria Math" w:hAnsi="Cambria Math" w:cs="Times New Roman"/>
                              <w:i/>
                              <w:sz w:val="24"/>
                              <w:szCs w:val="24"/>
                            </w:rPr>
                          </w:ins>
                        </m:ctrlPr>
                      </m:sSubPr>
                      <m:e>
                        <m:r>
                          <w:ins w:id="767" w:author="Luyu Liu" w:date="2019-12-17T17:45:00Z">
                            <w:rPr>
                              <w:rFonts w:ascii="Cambria Math" w:hAnsi="Cambria Math" w:cs="Times New Roman"/>
                              <w:sz w:val="24"/>
                              <w:szCs w:val="24"/>
                            </w:rPr>
                            <m:t>δt</m:t>
                          </w:ins>
                        </m:r>
                      </m:e>
                      <m:sub>
                        <m:r>
                          <w:ins w:id="768"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FC10D1">
            <w:pPr>
              <w:pStyle w:val="TimesNewRoman"/>
              <w:rPr>
                <w:ins w:id="769" w:author="Luyu Liu" w:date="2019-12-17T17:45:00Z"/>
                <w:rFonts w:asciiTheme="minorHAnsi" w:hAnsiTheme="minorHAnsi" w:cstheme="minorBidi"/>
                <w:sz w:val="18"/>
                <w:szCs w:val="18"/>
              </w:rPr>
            </w:pPr>
            <w:bookmarkStart w:id="770" w:name="_Ref27492193"/>
            <w:bookmarkStart w:id="771" w:name="_Ref27497705"/>
            <w:ins w:id="772"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773" w:author="Luyu Liu" w:date="2019-12-17T17:47:00Z">
              <w:r>
                <w:rPr>
                  <w:noProof/>
                </w:rPr>
                <w:t>4</w:t>
              </w:r>
            </w:ins>
            <w:ins w:id="774" w:author="Luyu Liu" w:date="2019-12-17T17:45:00Z">
              <w:r>
                <w:rPr>
                  <w:noProof/>
                </w:rPr>
                <w:fldChar w:fldCharType="end"/>
              </w:r>
              <w:bookmarkEnd w:id="770"/>
              <w:r>
                <w:rPr>
                  <w:rFonts w:eastAsia="Yu Mincho"/>
                  <w:lang w:eastAsia="ja-JP"/>
                </w:rPr>
                <w:t>)</w:t>
              </w:r>
              <w:bookmarkEnd w:id="771"/>
            </w:ins>
          </w:p>
        </w:tc>
      </w:tr>
    </w:tbl>
    <w:p w14:paraId="633CEDE4" w14:textId="379E506E" w:rsidR="00D3641E" w:rsidRDefault="00D3641E" w:rsidP="007843C1">
      <w:pPr>
        <w:spacing w:line="240" w:lineRule="auto"/>
        <w:jc w:val="both"/>
        <w:rPr>
          <w:ins w:id="775" w:author="Luyu Liu" w:date="2019-12-17T17:45:00Z"/>
          <w:rFonts w:ascii="Times New Roman" w:hAnsi="Times New Roman" w:cs="Times New Roman"/>
          <w:sz w:val="24"/>
          <w:szCs w:val="24"/>
        </w:rPr>
      </w:pPr>
      <w:ins w:id="776" w:author="Luyu Liu" w:date="2019-12-17T17:45: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777" w:author="Luyu Liu" w:date="2019-12-17T17:44:00Z"/>
          <w:rFonts w:ascii="Times New Roman" w:hAnsi="Times New Roman" w:cs="Times New Roman"/>
          <w:sz w:val="24"/>
          <w:szCs w:val="24"/>
        </w:rPr>
      </w:pPr>
      <w:ins w:id="778" w:author="Luyu Liu" w:date="2019-12-17T17:44:00Z">
        <w:r>
          <w:rPr>
            <w:rFonts w:ascii="Times New Roman" w:hAnsi="Times New Roman" w:cs="Times New Roman"/>
            <w:sz w:val="24"/>
            <w:szCs w:val="24"/>
          </w:rPr>
          <w:t xml:space="preserve">Based on the actual waiting time introduced in Formula </w:t>
        </w:r>
      </w:ins>
      <w:ins w:id="779"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
          <w:instrText xml:space="preserve"> REF _Ref27497705 \h </w:instrText>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r>
      <w:r w:rsidR="00314EAF">
        <w:rPr>
          <w:rFonts w:ascii="Times New Roman" w:hAnsi="Times New Roman" w:cs="Times New Roman"/>
          <w:sz w:val="24"/>
          <w:szCs w:val="24"/>
        </w:rPr>
        <w:fldChar w:fldCharType="separate"/>
      </w:r>
      <w:ins w:id="780" w:author="Luyu Liu" w:date="2019-12-17T18:04:00Z">
        <w:r w:rsidR="00314EAF" w:rsidRPr="00314EAF">
          <w:rPr>
            <w:rFonts w:ascii="Times New Roman" w:hAnsi="Times New Roman" w:cs="Times New Roman"/>
            <w:sz w:val="24"/>
            <w:szCs w:val="24"/>
            <w:rPrChange w:id="781" w:author="Luyu Liu" w:date="2019-12-17T18:04:00Z">
              <w:rPr>
                <w:rFonts w:eastAsia="Yu Mincho"/>
                <w:lang w:eastAsia="ja-JP"/>
              </w:rPr>
            </w:rPrChange>
          </w:rPr>
          <w:t>(</w:t>
        </w:r>
        <w:r w:rsidR="00314EAF" w:rsidRPr="00314EAF">
          <w:rPr>
            <w:rFonts w:ascii="Times New Roman" w:hAnsi="Times New Roman" w:cs="Times New Roman"/>
            <w:sz w:val="24"/>
            <w:szCs w:val="24"/>
            <w:rPrChange w:id="782" w:author="Luyu Liu" w:date="2019-12-17T18:04:00Z">
              <w:rPr>
                <w:noProof/>
              </w:rPr>
            </w:rPrChange>
          </w:rPr>
          <w:t>4</w:t>
        </w:r>
        <w:r w:rsidR="00314EAF" w:rsidRPr="00314EAF">
          <w:rPr>
            <w:rFonts w:ascii="Times New Roman" w:hAnsi="Times New Roman" w:cs="Times New Roman"/>
            <w:sz w:val="24"/>
            <w:szCs w:val="24"/>
            <w:rPrChange w:id="783"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784"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FC10D1">
        <w:trPr>
          <w:trHeight w:val="580"/>
          <w:jc w:val="center"/>
          <w:ins w:id="785" w:author="Luyu Liu" w:date="2019-12-17T17:44:00Z"/>
        </w:trPr>
        <w:tc>
          <w:tcPr>
            <w:tcW w:w="256" w:type="pct"/>
            <w:vAlign w:val="center"/>
          </w:tcPr>
          <w:p w14:paraId="6F679DBA" w14:textId="77777777" w:rsidR="007843C1" w:rsidRDefault="007843C1" w:rsidP="00FC10D1">
            <w:pPr>
              <w:jc w:val="center"/>
              <w:rPr>
                <w:ins w:id="786"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235361" w:rsidP="00FC10D1">
            <w:pPr>
              <w:rPr>
                <w:ins w:id="787" w:author="Luyu Liu" w:date="2019-12-17T17:44:00Z"/>
                <w:rFonts w:ascii="Times New Roman" w:hAnsi="Times New Roman" w:cs="Times New Roman"/>
                <w:sz w:val="24"/>
                <w:szCs w:val="24"/>
              </w:rPr>
            </w:pPr>
            <m:oMathPara>
              <m:oMath>
                <m:acc>
                  <m:accPr>
                    <m:chr m:val="̅"/>
                    <m:ctrlPr>
                      <w:ins w:id="788" w:author="Luyu Liu" w:date="2019-12-17T17:44:00Z">
                        <w:rPr>
                          <w:rFonts w:ascii="Cambria Math" w:hAnsi="Cambria Math" w:cs="Times New Roman"/>
                          <w:i/>
                          <w:sz w:val="24"/>
                          <w:szCs w:val="24"/>
                        </w:rPr>
                      </w:ins>
                    </m:ctrlPr>
                  </m:accPr>
                  <m:e>
                    <m:r>
                      <w:ins w:id="789" w:author="Luyu Liu" w:date="2019-12-17T17:44:00Z">
                        <w:rPr>
                          <w:rFonts w:ascii="Cambria Math" w:hAnsi="Cambria Math" w:cs="Times New Roman"/>
                          <w:sz w:val="24"/>
                          <w:szCs w:val="24"/>
                        </w:rPr>
                        <m:t>δt</m:t>
                      </w:ins>
                    </m:r>
                  </m:e>
                </m:acc>
                <m:r>
                  <w:ins w:id="790" w:author="Luyu Liu" w:date="2019-12-17T17:44:00Z">
                    <w:rPr>
                      <w:rFonts w:ascii="Cambria Math" w:hAnsi="Cambria Math" w:cs="Times New Roman"/>
                      <w:sz w:val="24"/>
                      <w:szCs w:val="24"/>
                    </w:rPr>
                    <m:t>=E</m:t>
                  </w:ins>
                </m:r>
                <m:d>
                  <m:dPr>
                    <m:ctrlPr>
                      <w:ins w:id="791" w:author="Luyu Liu" w:date="2019-12-17T17:44:00Z">
                        <w:rPr>
                          <w:rFonts w:ascii="Cambria Math" w:hAnsi="Cambria Math" w:cs="Times New Roman"/>
                          <w:i/>
                          <w:sz w:val="24"/>
                          <w:szCs w:val="24"/>
                        </w:rPr>
                      </w:ins>
                    </m:ctrlPr>
                  </m:dPr>
                  <m:e>
                    <m:r>
                      <w:ins w:id="792" w:author="Luyu Liu" w:date="2019-12-17T17:44:00Z">
                        <w:rPr>
                          <w:rFonts w:ascii="Cambria Math" w:hAnsi="Cambria Math" w:cs="Times New Roman"/>
                          <w:sz w:val="24"/>
                          <w:szCs w:val="24"/>
                        </w:rPr>
                        <m:t>δ</m:t>
                      </w:ins>
                    </m:r>
                    <m:sSub>
                      <m:sSubPr>
                        <m:ctrlPr>
                          <w:ins w:id="793" w:author="Luyu Liu" w:date="2019-12-17T17:44:00Z">
                            <w:rPr>
                              <w:rFonts w:ascii="Cambria Math" w:hAnsi="Cambria Math" w:cs="Times New Roman"/>
                              <w:i/>
                              <w:sz w:val="24"/>
                              <w:szCs w:val="24"/>
                            </w:rPr>
                          </w:ins>
                        </m:ctrlPr>
                      </m:sSubPr>
                      <m:e>
                        <m:r>
                          <w:ins w:id="794" w:author="Luyu Liu" w:date="2019-12-17T17:44:00Z">
                            <w:rPr>
                              <w:rFonts w:ascii="Cambria Math" w:hAnsi="Cambria Math" w:cs="Times New Roman"/>
                              <w:sz w:val="24"/>
                              <w:szCs w:val="24"/>
                            </w:rPr>
                            <m:t>t</m:t>
                          </w:ins>
                        </m:r>
                      </m:e>
                      <m:sub>
                        <m:r>
                          <w:ins w:id="795" w:author="Luyu Liu" w:date="2019-12-17T17:44:00Z">
                            <w:rPr>
                              <w:rFonts w:ascii="Cambria Math" w:hAnsi="Cambria Math" w:cs="Times New Roman"/>
                              <w:sz w:val="24"/>
                              <w:szCs w:val="24"/>
                            </w:rPr>
                            <m:t>i</m:t>
                          </w:ins>
                        </m:r>
                      </m:sub>
                    </m:sSub>
                  </m:e>
                </m:d>
                <m:r>
                  <w:ins w:id="796" w:author="Luyu Liu" w:date="2019-12-17T17:44:00Z">
                    <w:rPr>
                      <w:rFonts w:ascii="Cambria Math" w:hAnsi="Cambria Math" w:cs="Times New Roman"/>
                      <w:sz w:val="24"/>
                      <w:szCs w:val="24"/>
                    </w:rPr>
                    <m:t>=</m:t>
                  </w:ins>
                </m:r>
                <m:f>
                  <m:fPr>
                    <m:ctrlPr>
                      <w:ins w:id="797" w:author="Luyu Liu" w:date="2019-12-17T17:44:00Z">
                        <w:rPr>
                          <w:rFonts w:ascii="Cambria Math" w:eastAsia="Yu Mincho" w:hAnsi="Cambria Math" w:cs="Times New Roman"/>
                          <w:i/>
                          <w:sz w:val="24"/>
                          <w:szCs w:val="24"/>
                          <w:lang w:eastAsia="ja-JP"/>
                        </w:rPr>
                      </w:ins>
                    </m:ctrlPr>
                  </m:fPr>
                  <m:num>
                    <m:r>
                      <w:ins w:id="798" w:author="Luyu Liu" w:date="2019-12-17T17:44:00Z">
                        <w:rPr>
                          <w:rFonts w:ascii="Cambria Math" w:eastAsia="Yu Mincho" w:hAnsi="Cambria Math" w:cs="Times New Roman"/>
                          <w:sz w:val="24"/>
                          <w:szCs w:val="24"/>
                          <w:lang w:eastAsia="ja-JP"/>
                        </w:rPr>
                        <m:t>1</m:t>
                      </w:ins>
                    </m:r>
                  </m:num>
                  <m:den>
                    <m:r>
                      <w:ins w:id="799" w:author="Luyu Liu" w:date="2019-12-17T17:44:00Z">
                        <w:rPr>
                          <w:rFonts w:ascii="Cambria Math" w:eastAsia="Yu Mincho" w:hAnsi="Cambria Math" w:cs="Times New Roman"/>
                          <w:sz w:val="24"/>
                          <w:szCs w:val="24"/>
                          <w:lang w:eastAsia="ja-JP"/>
                        </w:rPr>
                        <m:t>n</m:t>
                      </w:ins>
                    </m:r>
                  </m:den>
                </m:f>
                <m:nary>
                  <m:naryPr>
                    <m:chr m:val="∑"/>
                    <m:limLoc m:val="undOvr"/>
                    <m:ctrlPr>
                      <w:ins w:id="800" w:author="Luyu Liu" w:date="2019-12-17T17:44:00Z">
                        <w:rPr>
                          <w:rFonts w:ascii="Cambria Math" w:eastAsia="Yu Mincho" w:hAnsi="Cambria Math" w:cs="Times New Roman"/>
                          <w:i/>
                          <w:sz w:val="24"/>
                          <w:szCs w:val="24"/>
                          <w:lang w:eastAsia="ja-JP"/>
                        </w:rPr>
                      </w:ins>
                    </m:ctrlPr>
                  </m:naryPr>
                  <m:sub>
                    <m:r>
                      <w:ins w:id="801" w:author="Luyu Liu" w:date="2019-12-17T17:44:00Z">
                        <w:rPr>
                          <w:rFonts w:ascii="Cambria Math" w:eastAsia="Yu Mincho" w:hAnsi="Cambria Math" w:cs="Times New Roman"/>
                          <w:sz w:val="24"/>
                          <w:szCs w:val="24"/>
                          <w:lang w:eastAsia="ja-JP"/>
                        </w:rPr>
                        <m:t>i=1</m:t>
                      </w:ins>
                    </m:r>
                  </m:sub>
                  <m:sup>
                    <m:r>
                      <w:ins w:id="802" w:author="Luyu Liu" w:date="2019-12-17T17:44:00Z">
                        <w:rPr>
                          <w:rFonts w:ascii="Cambria Math" w:eastAsia="Yu Mincho" w:hAnsi="Cambria Math" w:cs="Times New Roman"/>
                          <w:sz w:val="24"/>
                          <w:szCs w:val="24"/>
                          <w:lang w:eastAsia="ja-JP"/>
                        </w:rPr>
                        <m:t>n</m:t>
                      </w:ins>
                    </m:r>
                  </m:sup>
                  <m:e>
                    <m:r>
                      <w:ins w:id="803" w:author="Luyu Liu" w:date="2019-12-17T17:44:00Z">
                        <w:rPr>
                          <w:rFonts w:ascii="Cambria Math" w:hAnsi="Cambria Math" w:cs="Times New Roman"/>
                          <w:sz w:val="24"/>
                          <w:szCs w:val="24"/>
                        </w:rPr>
                        <m:t>δ</m:t>
                      </w:ins>
                    </m:r>
                    <m:sSub>
                      <m:sSubPr>
                        <m:ctrlPr>
                          <w:ins w:id="804" w:author="Luyu Liu" w:date="2019-12-17T17:44:00Z">
                            <w:rPr>
                              <w:rFonts w:ascii="Cambria Math" w:hAnsi="Cambria Math" w:cs="Times New Roman"/>
                              <w:i/>
                              <w:sz w:val="24"/>
                              <w:szCs w:val="24"/>
                            </w:rPr>
                          </w:ins>
                        </m:ctrlPr>
                      </m:sSubPr>
                      <m:e>
                        <m:r>
                          <w:ins w:id="805" w:author="Luyu Liu" w:date="2019-12-17T17:44:00Z">
                            <w:rPr>
                              <w:rFonts w:ascii="Cambria Math" w:hAnsi="Cambria Math" w:cs="Times New Roman"/>
                              <w:sz w:val="24"/>
                              <w:szCs w:val="24"/>
                            </w:rPr>
                            <m:t>t</m:t>
                          </w:ins>
                        </m:r>
                      </m:e>
                      <m:sub>
                        <m:r>
                          <w:ins w:id="806"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FC10D1">
            <w:pPr>
              <w:pStyle w:val="TimesNewRoman"/>
              <w:rPr>
                <w:ins w:id="807" w:author="Luyu Liu" w:date="2019-12-17T17:44:00Z"/>
                <w:rFonts w:asciiTheme="minorHAnsi" w:hAnsiTheme="minorHAnsi" w:cstheme="minorBidi"/>
                <w:sz w:val="18"/>
                <w:szCs w:val="18"/>
              </w:rPr>
            </w:pPr>
            <w:ins w:id="808"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809" w:author="Luyu Liu" w:date="2019-12-17T17:47:00Z">
              <w:r w:rsidR="00D3641E">
                <w:rPr>
                  <w:noProof/>
                </w:rPr>
                <w:t>5</w:t>
              </w:r>
            </w:ins>
            <w:ins w:id="810"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811" w:author="Luyu Liu" w:date="2019-12-17T17:44:00Z"/>
          <w:rFonts w:ascii="Times New Roman" w:hAnsi="Times New Roman" w:cs="Times New Roman"/>
          <w:sz w:val="24"/>
          <w:szCs w:val="24"/>
        </w:rPr>
      </w:pPr>
      <w:ins w:id="812" w:author="Luyu Liu" w:date="2019-12-17T17:44: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813" w:author="Miller, Harvey J." w:date="2019-12-10T13:13:00Z"/>
          <w:rFonts w:ascii="Times New Roman" w:hAnsi="Times New Roman" w:cs="Times New Roman"/>
          <w:sz w:val="24"/>
          <w:szCs w:val="24"/>
        </w:rPr>
        <w:pPrChange w:id="814" w:author="Miller, Harvey J." w:date="2019-12-10T13:12:00Z">
          <w:pPr/>
        </w:pPrChange>
      </w:pPr>
      <w:moveFrom w:id="815" w:author="Miller, Harvey J." w:date="2019-12-10T13:13:00Z">
        <w:del w:id="816"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533"/>
    <w:p w14:paraId="5D98376B" w14:textId="77777777" w:rsidR="006550FB" w:rsidRPr="0014352B" w:rsidRDefault="006550FB">
      <w:pPr>
        <w:spacing w:line="256" w:lineRule="auto"/>
        <w:rPr>
          <w:rFonts w:ascii="Times New Roman" w:hAnsi="Times New Roman" w:cs="Times New Roman"/>
          <w:sz w:val="24"/>
          <w:szCs w:val="24"/>
          <w:rPrChange w:id="817"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818"/>
      <w:commentRangeStart w:id="819"/>
      <w:r w:rsidRPr="0041102B">
        <w:rPr>
          <w:rFonts w:ascii="Times New Roman" w:hAnsi="Times New Roman" w:cs="Times New Roman"/>
          <w:b/>
          <w:sz w:val="24"/>
          <w:szCs w:val="24"/>
        </w:rPr>
        <w:t>Trip planning strategies</w:t>
      </w:r>
      <w:commentRangeEnd w:id="818"/>
      <w:r w:rsidR="007C66AE">
        <w:rPr>
          <w:rStyle w:val="CommentReference"/>
        </w:rPr>
        <w:commentReference w:id="818"/>
      </w:r>
      <w:commentRangeEnd w:id="819"/>
      <w:r w:rsidR="007A1286">
        <w:rPr>
          <w:rStyle w:val="CommentReference"/>
        </w:rPr>
        <w:commentReference w:id="819"/>
      </w:r>
    </w:p>
    <w:p w14:paraId="2832F40B" w14:textId="02D5AE76"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820" w:author="Luyu Liu" w:date="2019-12-17T23:20:00Z">
        <w:r w:rsidR="00400BA3" w:rsidRPr="00400BA3">
          <w:rPr>
            <w:rFonts w:ascii="Times New Roman" w:hAnsi="Times New Roman" w:cs="Times New Roman"/>
            <w:i w:val="0"/>
            <w:iCs w:val="0"/>
            <w:color w:val="auto"/>
            <w:sz w:val="24"/>
            <w:szCs w:val="24"/>
            <w:rPrChange w:id="821" w:author="Luyu Liu" w:date="2019-12-17T23:20:00Z">
              <w:rPr>
                <w:rFonts w:ascii="Times New Roman" w:hAnsi="Times New Roman" w:cs="Times New Roman"/>
                <w:sz w:val="24"/>
                <w:szCs w:val="24"/>
              </w:rPr>
            </w:rPrChange>
          </w:rPr>
          <w:t xml:space="preserve">Table </w:t>
        </w:r>
        <w:r w:rsidR="00400BA3" w:rsidRPr="00400BA3">
          <w:rPr>
            <w:rFonts w:ascii="Times New Roman" w:hAnsi="Times New Roman" w:cs="Times New Roman"/>
            <w:i w:val="0"/>
            <w:iCs w:val="0"/>
            <w:color w:val="auto"/>
            <w:sz w:val="24"/>
            <w:szCs w:val="24"/>
            <w:rPrChange w:id="822" w:author="Luyu Liu" w:date="2019-12-17T23:20:00Z">
              <w:rPr>
                <w:rFonts w:ascii="Times New Roman" w:hAnsi="Times New Roman" w:cs="Times New Roman"/>
                <w:noProof/>
                <w:sz w:val="24"/>
                <w:szCs w:val="24"/>
              </w:rPr>
            </w:rPrChange>
          </w:rPr>
          <w:t>1</w:t>
        </w:r>
      </w:ins>
      <w:del w:id="823"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2CFFA60A" w:rsidR="006550FB" w:rsidRDefault="006550FB" w:rsidP="006550FB">
      <w:pPr>
        <w:jc w:val="center"/>
        <w:rPr>
          <w:ins w:id="824" w:author="Luyu Liu" w:date="2019-12-17T16:14:00Z"/>
          <w:rFonts w:ascii="Times New Roman" w:hAnsi="Times New Roman" w:cs="Times New Roman"/>
          <w:sz w:val="24"/>
          <w:szCs w:val="24"/>
        </w:rPr>
      </w:pPr>
      <w:bookmarkStart w:id="825"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400BA3">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825"/>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pPr>
        <w:rPr>
          <w:del w:id="826" w:author="Luyu Liu" w:date="2019-12-17T16:22:00Z"/>
          <w:rFonts w:ascii="Times New Roman" w:hAnsi="Times New Roman" w:cs="Times New Roman"/>
          <w:sz w:val="24"/>
          <w:szCs w:val="24"/>
        </w:rPr>
        <w:pPrChange w:id="827" w:author="Luyu Liu" w:date="2019-12-17T16:14:00Z">
          <w:pPr>
            <w:jc w:val="center"/>
          </w:pPr>
        </w:pPrChange>
      </w:pPr>
    </w:p>
    <w:p w14:paraId="3B19E6CC" w14:textId="6AB5DD04" w:rsidR="006550FB" w:rsidRPr="00FB0CF6" w:rsidRDefault="006550FB">
      <w:pPr>
        <w:rPr>
          <w:ins w:id="828" w:author="Miller, Harvey J." w:date="2019-12-10T13:35:00Z"/>
          <w:rFonts w:ascii="Times New Roman" w:hAnsi="Times New Roman" w:cs="Times New Roman"/>
          <w:sz w:val="24"/>
          <w:szCs w:val="24"/>
        </w:rPr>
        <w:pPrChange w:id="829"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830" w:author="Luyu Liu" w:date="2019-12-17T17:53:00Z">
        <w:r w:rsidR="00641699">
          <w:rPr>
            <w:rFonts w:ascii="Times New Roman" w:hAnsi="Times New Roman" w:cs="Times New Roman"/>
            <w:sz w:val="24"/>
            <w:szCs w:val="24"/>
          </w:rPr>
          <w:t xml:space="preserve">. Equation </w:t>
        </w:r>
      </w:ins>
      <w:ins w:id="831"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r>
      <w:r w:rsidR="00641699">
        <w:rPr>
          <w:rFonts w:ascii="Times New Roman" w:hAnsi="Times New Roman" w:cs="Times New Roman"/>
          <w:sz w:val="24"/>
          <w:szCs w:val="24"/>
        </w:rPr>
        <w:fldChar w:fldCharType="separate"/>
      </w:r>
      <w:ins w:id="832" w:author="Luyu Liu" w:date="2019-12-17T23:20:00Z">
        <w:r w:rsidR="00400BA3" w:rsidRPr="00400BA3">
          <w:rPr>
            <w:rFonts w:ascii="Times New Roman" w:hAnsi="Times New Roman" w:cs="Times New Roman"/>
            <w:sz w:val="24"/>
            <w:szCs w:val="24"/>
            <w:rPrChange w:id="833" w:author="Luyu Liu" w:date="2019-12-17T23:20:00Z">
              <w:rPr>
                <w:rFonts w:eastAsia="Yu Mincho"/>
                <w:lang w:eastAsia="ja-JP"/>
              </w:rPr>
            </w:rPrChange>
          </w:rPr>
          <w:t>(</w:t>
        </w:r>
        <w:r w:rsidR="00400BA3" w:rsidRPr="00400BA3">
          <w:rPr>
            <w:rFonts w:ascii="Times New Roman" w:hAnsi="Times New Roman" w:cs="Times New Roman"/>
            <w:sz w:val="24"/>
            <w:szCs w:val="24"/>
            <w:rPrChange w:id="834" w:author="Luyu Liu" w:date="2019-12-17T23:20:00Z">
              <w:rPr>
                <w:noProof/>
              </w:rPr>
            </w:rPrChange>
          </w:rPr>
          <w:t>4</w:t>
        </w:r>
        <w:r w:rsidR="00400BA3" w:rsidRPr="00400BA3">
          <w:rPr>
            <w:rFonts w:ascii="Times New Roman" w:hAnsi="Times New Roman" w:cs="Times New Roman"/>
            <w:sz w:val="24"/>
            <w:szCs w:val="24"/>
            <w:rPrChange w:id="835" w:author="Luyu Liu" w:date="2019-12-17T23:20:00Z">
              <w:rPr>
                <w:rFonts w:eastAsia="Yu Mincho"/>
                <w:lang w:eastAsia="ja-JP"/>
              </w:rPr>
            </w:rPrChange>
          </w:rPr>
          <w:t>)</w:t>
        </w:r>
      </w:ins>
      <w:ins w:id="836" w:author="Luyu Liu" w:date="2019-12-17T17:54:00Z">
        <w:r w:rsidR="00641699">
          <w:rPr>
            <w:rFonts w:ascii="Times New Roman" w:hAnsi="Times New Roman" w:cs="Times New Roman"/>
            <w:sz w:val="24"/>
            <w:szCs w:val="24"/>
          </w:rPr>
          <w:fldChar w:fldCharType="end"/>
        </w:r>
      </w:ins>
      <w:ins w:id="837" w:author="Luyu Liu" w:date="2019-12-17T17:53:00Z">
        <w:r w:rsidR="00641699" w:rsidRP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ins>
      <w:r w:rsidR="00641699" w:rsidRPr="00641699">
        <w:rPr>
          <w:rFonts w:ascii="Times New Roman" w:hAnsi="Times New Roman" w:cs="Times New Roman"/>
          <w:sz w:val="24"/>
          <w:szCs w:val="24"/>
        </w:rPr>
      </w:r>
      <w:ins w:id="838" w:author="Luyu Liu" w:date="2019-12-17T17:53:00Z">
        <w:r w:rsidR="00641699" w:rsidRPr="00641699">
          <w:rPr>
            <w:rFonts w:ascii="Times New Roman" w:hAnsi="Times New Roman" w:cs="Times New Roman"/>
            <w:sz w:val="24"/>
            <w:szCs w:val="24"/>
            <w:rPrChange w:id="839" w:author="Luyu Liu" w:date="2019-12-17T17:54:00Z">
              <w:rPr>
                <w:rFonts w:ascii="Times New Roman" w:hAnsi="Times New Roman" w:cs="Times New Roman"/>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Change w:id="840"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841"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842" w:author="Luyu Liu" w:date="2019-12-17T17:54:00Z">
        <w:r w:rsidR="00641699">
          <w:rPr>
            <w:rFonts w:ascii="Times New Roman" w:hAnsi="Times New Roman" w:cs="Times New Roman"/>
            <w:sz w:val="24"/>
            <w:szCs w:val="24"/>
          </w:rPr>
          <w:t xml:space="preserve"> </w:t>
        </w:r>
      </w:ins>
      <w:del w:id="843" w:author="Luyu Liu" w:date="2019-12-17T17:13:00Z">
        <w:r w:rsidRPr="0001461D" w:rsidDel="007873CE">
          <w:rPr>
            <w:rFonts w:ascii="Times New Roman" w:hAnsi="Times New Roman" w:cs="Times New Roman"/>
            <w:sz w:val="24"/>
            <w:szCs w:val="24"/>
          </w:rPr>
          <w:delText>.</w:delText>
        </w:r>
      </w:del>
      <w:del w:id="844" w:author="Luyu Liu" w:date="2019-12-17T17:53:00Z">
        <w:r w:rsidRPr="004B1A87" w:rsidDel="00641699">
          <w:rPr>
            <w:rFonts w:ascii="Times New Roman" w:hAnsi="Times New Roman" w:cs="Times New Roman"/>
            <w:sz w:val="24"/>
            <w:szCs w:val="24"/>
          </w:rPr>
          <w:delText xml:space="preserve"> Equation </w:delText>
        </w:r>
      </w:del>
      <w:ins w:id="845" w:author="Luyu Liu" w:date="2019-12-17T17:13:00Z">
        <w:r w:rsidR="007873CE">
          <w:rPr>
            <w:rFonts w:ascii="Times New Roman" w:hAnsi="Times New Roman" w:cs="Times New Roman"/>
            <w:sz w:val="24"/>
            <w:szCs w:val="24"/>
          </w:rPr>
          <w:t>Therefore, in the following sections, we will</w:t>
        </w:r>
      </w:ins>
      <w:ins w:id="846" w:author="Luyu Liu" w:date="2019-12-17T17:14:00Z">
        <w:r w:rsidR="007873CE">
          <w:rPr>
            <w:rFonts w:ascii="Times New Roman" w:hAnsi="Times New Roman" w:cs="Times New Roman"/>
            <w:sz w:val="24"/>
            <w:szCs w:val="24"/>
          </w:rPr>
          <w:t xml:space="preserve"> define each TPS by giving the formula of </w:t>
        </w:r>
      </w:ins>
      <w:ins w:id="847" w:author="Luyu Liu" w:date="2019-12-17T17:43:00Z">
        <w:r w:rsidR="00923318">
          <w:rPr>
            <w:rFonts w:ascii="Times New Roman" w:hAnsi="Times New Roman" w:cs="Times New Roman"/>
            <w:sz w:val="24"/>
            <w:szCs w:val="24"/>
          </w:rPr>
          <w:t xml:space="preserve">either its actual waiting time or </w:t>
        </w:r>
      </w:ins>
      <w:ins w:id="848"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FB0CF6">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FB0CF6">
        <w:rPr>
          <w:rFonts w:ascii="Times New Roman" w:hAnsi="Times New Roman" w:cs="Times New Roman"/>
          <w:sz w:val="24"/>
          <w:szCs w:val="24"/>
        </w:rPr>
      </w:r>
      <w:del w:id="849" w:author="Luyu Liu" w:date="2019-12-17T16:22:00Z">
        <w:r w:rsidRPr="00FB0CF6">
          <w:rPr>
            <w:rFonts w:ascii="Times New Roman" w:hAnsi="Times New Roman" w:cs="Times New Roman"/>
            <w:sz w:val="24"/>
            <w:szCs w:val="24"/>
            <w:rPrChange w:id="850" w:author="Luyu Liu" w:date="2019-12-17T16:22:00Z">
              <w:rPr>
                <w:rFonts w:ascii="Times New Roman" w:hAnsi="Times New Roman" w:cs="Times New Roman"/>
                <w:sz w:val="24"/>
                <w:szCs w:val="24"/>
              </w:rPr>
            </w:rPrChange>
          </w:rPr>
          <w:fldChar w:fldCharType="separate"/>
        </w:r>
        <w:r w:rsidRPr="00FB0CF6" w:rsidDel="00FB0CF6">
          <w:rPr>
            <w:rFonts w:ascii="Times New Roman" w:hAnsi="Times New Roman" w:cs="Times New Roman"/>
            <w:sz w:val="24"/>
            <w:szCs w:val="24"/>
          </w:rPr>
          <w:delText>(4)</w:delText>
        </w:r>
      </w:del>
      <w:r w:rsidRPr="00FB0CF6">
        <w:rPr>
          <w:rFonts w:ascii="Times New Roman" w:hAnsi="Times New Roman" w:cs="Times New Roman"/>
          <w:sz w:val="24"/>
          <w:szCs w:val="24"/>
          <w:rPrChange w:id="851" w:author="Luyu Liu" w:date="2019-12-17T16:22:00Z">
            <w:rPr>
              <w:rFonts w:ascii="Times New Roman" w:hAnsi="Times New Roman" w:cs="Times New Roman"/>
              <w:sz w:val="24"/>
              <w:szCs w:val="24"/>
            </w:rPr>
          </w:rPrChange>
        </w:rPr>
        <w:fldChar w:fldCharType="end"/>
      </w:r>
      <w:del w:id="852" w:author="Luyu Liu" w:date="2019-12-17T17:13:00Z">
        <w:r w:rsidRPr="00FB0CF6" w:rsidDel="007873CE">
          <w:rPr>
            <w:rFonts w:ascii="Times New Roman" w:hAnsi="Times New Roman" w:cs="Times New Roman"/>
            <w:sz w:val="24"/>
            <w:szCs w:val="24"/>
          </w:rPr>
          <w:delText xml:space="preserve"> also </w:delText>
        </w:r>
        <w:r w:rsidR="00C812A5" w:rsidRPr="00FB0CF6" w:rsidDel="007873CE">
          <w:rPr>
            <w:rFonts w:ascii="Times New Roman" w:hAnsi="Times New Roman" w:cs="Times New Roman"/>
            <w:sz w:val="24"/>
            <w:szCs w:val="24"/>
          </w:rPr>
          <w:delText>demonstrates</w:delText>
        </w:r>
        <w:r w:rsidRPr="00FB0CF6" w:rsidDel="007873CE">
          <w:rPr>
            <w:rFonts w:ascii="Times New Roman" w:hAnsi="Times New Roman" w:cs="Times New Roman"/>
            <w:sz w:val="24"/>
            <w:szCs w:val="24"/>
          </w:rPr>
          <w:delText xml:space="preserve"> that the only factor that user can control and can affect waiting time is </w:delText>
        </w:r>
        <m:oMath>
          <m:sSub>
            <m:sSubPr>
              <m:ctrlPr>
                <w:rPr>
                  <w:rFonts w:ascii="Cambria Math" w:hAnsi="Cambria Math" w:cs="Times New Roman"/>
                  <w:sz w:val="24"/>
                  <w:szCs w:val="24"/>
                </w:rPr>
              </m:ctrlPr>
            </m:sSubPr>
            <m:e>
              <m:r>
                <m:rPr>
                  <m:sty m:val="p"/>
                </m:rPr>
                <w:rPr>
                  <w:rFonts w:ascii="Cambria Math" w:hAnsi="Cambria Math" w:cs="Times New Roman"/>
                  <w:sz w:val="24"/>
                  <w:szCs w:val="24"/>
                  <w:rPrChange w:id="853" w:author="Luyu Liu" w:date="2019-12-17T16:22:00Z">
                    <w:rPr>
                      <w:rFonts w:ascii="Cambria Math" w:hAnsi="Cambria Math" w:cs="Times New Roman"/>
                      <w:sz w:val="24"/>
                      <w:szCs w:val="24"/>
                    </w:rPr>
                  </w:rPrChange>
                </w:rPr>
                <m:t>t</m:t>
              </m:r>
            </m:e>
            <m:sub>
              <m:r>
                <m:rPr>
                  <m:sty m:val="p"/>
                </m:rPr>
                <w:rPr>
                  <w:rFonts w:ascii="Cambria Math" w:hAnsi="Cambria Math" w:cs="Times New Roman"/>
                  <w:sz w:val="24"/>
                  <w:szCs w:val="24"/>
                  <w:rPrChange w:id="854" w:author="Luyu Liu" w:date="2019-12-17T16:22:00Z">
                    <w:rPr>
                      <w:rFonts w:ascii="Cambria Math" w:hAnsi="Cambria Math" w:cs="Times New Roman"/>
                      <w:sz w:val="24"/>
                      <w:szCs w:val="24"/>
                    </w:rPr>
                  </w:rPrChange>
                </w:rPr>
                <m:t>hd</m:t>
              </m:r>
            </m:sub>
          </m:sSub>
        </m:oMath>
      </w:del>
      <w:del w:id="855" w:author="Luyu Liu" w:date="2019-12-17T17:12:00Z">
        <w:r w:rsidRPr="00FB0CF6" w:rsidDel="007873CE">
          <w:rPr>
            <w:rFonts w:ascii="Times New Roman" w:hAnsi="Times New Roman" w:cs="Times New Roman"/>
            <w:sz w:val="24"/>
            <w:szCs w:val="24"/>
          </w:rPr>
          <w:delText xml:space="preserve">, </w:delText>
        </w:r>
        <w:r w:rsidR="00451033" w:rsidRPr="00FB0CF6" w:rsidDel="007873CE">
          <w:rPr>
            <w:rFonts w:ascii="Times New Roman" w:hAnsi="Times New Roman" w:cs="Times New Roman"/>
            <w:sz w:val="24"/>
            <w:szCs w:val="24"/>
          </w:rPr>
          <w:delText>given</w:delText>
        </w:r>
        <w:r w:rsidRPr="00FB0CF6" w:rsidDel="007873CE">
          <w:rPr>
            <w:rFonts w:ascii="Times New Roman" w:hAnsi="Times New Roman" w:cs="Times New Roman"/>
            <w:sz w:val="24"/>
            <w:szCs w:val="24"/>
          </w:rPr>
          <w:delText xml:space="preserve"> a static walking time. </w:delText>
        </w:r>
      </w:del>
    </w:p>
    <w:p w14:paraId="5B4B203E" w14:textId="77777777" w:rsidR="00816A10" w:rsidRPr="00816A10" w:rsidRDefault="00816A10">
      <w:pPr>
        <w:rPr>
          <w:i/>
          <w:iCs/>
          <w:rPrChange w:id="856" w:author="Miller, Harvey J." w:date="2019-12-10T13:35:00Z">
            <w:rPr>
              <w:rFonts w:ascii="Times New Roman" w:hAnsi="Times New Roman" w:cs="Times New Roman"/>
              <w:i w:val="0"/>
              <w:iCs w:val="0"/>
              <w:color w:val="auto"/>
              <w:sz w:val="24"/>
              <w:szCs w:val="24"/>
            </w:rPr>
          </w:rPrChange>
        </w:rPr>
        <w:pPrChange w:id="857" w:author="Miller, Harvey J." w:date="2019-12-10T13:35:00Z">
          <w:pPr>
            <w:pStyle w:val="Caption"/>
            <w:keepNext/>
            <w:jc w:val="both"/>
          </w:pPr>
        </w:pPrChange>
      </w:pPr>
    </w:p>
    <w:p w14:paraId="2C5583EE" w14:textId="1BAF984C" w:rsidR="00816A10" w:rsidRPr="00DA7744" w:rsidRDefault="00816A10">
      <w:pPr>
        <w:pStyle w:val="ListParagraph"/>
        <w:numPr>
          <w:ilvl w:val="2"/>
          <w:numId w:val="5"/>
        </w:numPr>
        <w:jc w:val="both"/>
        <w:rPr>
          <w:ins w:id="858" w:author="Miller, Harvey J." w:date="2019-12-10T13:35:00Z"/>
          <w:rFonts w:ascii="Times New Roman" w:hAnsi="Times New Roman" w:cs="Times New Roman"/>
          <w:bCs/>
          <w:sz w:val="24"/>
          <w:szCs w:val="24"/>
          <w:rPrChange w:id="859" w:author="Luyu Liu" w:date="2019-12-17T15:53:00Z">
            <w:rPr>
              <w:ins w:id="860" w:author="Miller, Harvey J." w:date="2019-12-10T13:35:00Z"/>
            </w:rPr>
          </w:rPrChange>
        </w:rPr>
        <w:pPrChange w:id="861" w:author="Luyu Liu" w:date="2019-12-17T15:53:00Z">
          <w:pPr>
            <w:jc w:val="both"/>
          </w:pPr>
        </w:pPrChange>
      </w:pPr>
      <w:ins w:id="862" w:author="Miller, Harvey J." w:date="2019-12-10T13:35:00Z">
        <w:del w:id="863" w:author="Luyu Liu" w:date="2019-12-17T15:53:00Z">
          <w:r w:rsidRPr="00DA7744" w:rsidDel="007A1286">
            <w:rPr>
              <w:rFonts w:ascii="Times New Roman" w:hAnsi="Times New Roman" w:cs="Times New Roman"/>
              <w:bCs/>
              <w:sz w:val="24"/>
              <w:szCs w:val="24"/>
              <w:rPrChange w:id="864" w:author="Luyu Liu" w:date="2019-12-17T15:53:00Z">
                <w:rPr/>
              </w:rPrChange>
            </w:rPr>
            <w:delText xml:space="preserve">3.3.1. </w:delText>
          </w:r>
        </w:del>
      </w:ins>
      <w:r w:rsidR="006550FB" w:rsidRPr="00DA7744">
        <w:rPr>
          <w:rFonts w:ascii="Times New Roman" w:hAnsi="Times New Roman" w:cs="Times New Roman"/>
          <w:bCs/>
          <w:sz w:val="24"/>
          <w:szCs w:val="24"/>
          <w:rPrChange w:id="865" w:author="Luyu Liu" w:date="2019-12-17T15:53:00Z">
            <w:rPr/>
          </w:rPrChange>
        </w:rPr>
        <w:t>Arbitrary tactic (AT)</w:t>
      </w:r>
    </w:p>
    <w:p w14:paraId="70ED2AD6" w14:textId="41170CDE" w:rsidR="006550FB" w:rsidRDefault="006550FB" w:rsidP="00F4276A">
      <w:pPr>
        <w:jc w:val="both"/>
        <w:rPr>
          <w:rFonts w:ascii="Times New Roman" w:hAnsi="Times New Roman" w:cs="Times New Roman"/>
          <w:sz w:val="24"/>
          <w:szCs w:val="24"/>
        </w:rPr>
      </w:pPr>
      <w:del w:id="866"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235361"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867" w:name="_Ref21883957"/>
            <w:bookmarkStart w:id="868"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867"/>
            <w:r>
              <w:rPr>
                <w:rFonts w:eastAsia="Yu Mincho"/>
                <w:lang w:eastAsia="ja-JP"/>
              </w:rPr>
              <w:t>)</w:t>
            </w:r>
            <w:bookmarkEnd w:id="868"/>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pPr>
        <w:pStyle w:val="ListParagraph"/>
        <w:numPr>
          <w:ilvl w:val="2"/>
          <w:numId w:val="5"/>
        </w:numPr>
        <w:jc w:val="both"/>
        <w:rPr>
          <w:ins w:id="869" w:author="Miller, Harvey J." w:date="2019-12-10T13:35:00Z"/>
          <w:rFonts w:ascii="Times New Roman" w:hAnsi="Times New Roman" w:cs="Times New Roman"/>
          <w:bCs/>
          <w:sz w:val="24"/>
          <w:szCs w:val="24"/>
          <w:rPrChange w:id="870" w:author="Luyu Liu" w:date="2019-12-17T15:54:00Z">
            <w:rPr>
              <w:ins w:id="871" w:author="Miller, Harvey J." w:date="2019-12-10T13:35:00Z"/>
            </w:rPr>
          </w:rPrChange>
        </w:rPr>
        <w:pPrChange w:id="872" w:author="Luyu Liu" w:date="2019-12-17T15:54:00Z">
          <w:pPr>
            <w:jc w:val="both"/>
          </w:pPr>
        </w:pPrChange>
      </w:pPr>
      <w:ins w:id="873" w:author="Miller, Harvey J." w:date="2019-12-10T13:35:00Z">
        <w:del w:id="874" w:author="Luyu Liu" w:date="2019-12-17T15:54:00Z">
          <w:r w:rsidRPr="00DA7744" w:rsidDel="00DA7744">
            <w:rPr>
              <w:rFonts w:ascii="Times New Roman" w:hAnsi="Times New Roman" w:cs="Times New Roman"/>
              <w:bCs/>
              <w:sz w:val="24"/>
              <w:szCs w:val="24"/>
              <w:rPrChange w:id="875" w:author="Luyu Liu" w:date="2019-12-17T15:54:00Z">
                <w:rPr/>
              </w:rPrChange>
            </w:rPr>
            <w:delText xml:space="preserve">3.3.2. </w:delText>
          </w:r>
        </w:del>
      </w:ins>
      <w:r w:rsidR="006550FB" w:rsidRPr="00DA7744">
        <w:rPr>
          <w:rFonts w:ascii="Times New Roman" w:hAnsi="Times New Roman" w:cs="Times New Roman"/>
          <w:bCs/>
          <w:sz w:val="24"/>
          <w:szCs w:val="24"/>
          <w:rPrChange w:id="876" w:author="Luyu Liu" w:date="2019-12-17T15:54:00Z">
            <w:rPr/>
          </w:rPrChange>
        </w:rPr>
        <w:t>Scheduled tactic (ST)</w:t>
      </w:r>
      <w:ins w:id="877"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878"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235361"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879"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880"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881"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882" w:author="Luyu Liu" w:date="2019-12-17T15:54:00Z"/>
          <w:rFonts w:ascii="Times New Roman" w:hAnsi="Times New Roman" w:cs="Times New Roman"/>
          <w:sz w:val="24"/>
          <w:szCs w:val="24"/>
        </w:rPr>
      </w:pPr>
    </w:p>
    <w:p w14:paraId="640859B2" w14:textId="77777777" w:rsidR="00DA7744" w:rsidRDefault="00DA7744" w:rsidP="0001461D">
      <w:pPr>
        <w:jc w:val="both"/>
        <w:rPr>
          <w:ins w:id="883" w:author="Luyu Liu" w:date="2019-12-17T15:54:00Z"/>
          <w:rFonts w:ascii="Times New Roman" w:hAnsi="Times New Roman" w:cs="Times New Roman"/>
          <w:sz w:val="24"/>
          <w:szCs w:val="24"/>
        </w:rPr>
      </w:pPr>
    </w:p>
    <w:p w14:paraId="784A4A9D" w14:textId="7D07A335" w:rsidR="00816A10" w:rsidRPr="00DA7744" w:rsidRDefault="00816A10">
      <w:pPr>
        <w:pStyle w:val="ListParagraph"/>
        <w:numPr>
          <w:ilvl w:val="2"/>
          <w:numId w:val="5"/>
        </w:numPr>
        <w:jc w:val="both"/>
        <w:rPr>
          <w:ins w:id="884" w:author="Miller, Harvey J." w:date="2019-12-10T13:36:00Z"/>
          <w:rFonts w:ascii="Times New Roman" w:hAnsi="Times New Roman" w:cs="Times New Roman"/>
          <w:bCs/>
          <w:sz w:val="24"/>
          <w:szCs w:val="24"/>
          <w:rPrChange w:id="885" w:author="Luyu Liu" w:date="2019-12-17T15:55:00Z">
            <w:rPr>
              <w:ins w:id="886" w:author="Miller, Harvey J." w:date="2019-12-10T13:36:00Z"/>
            </w:rPr>
          </w:rPrChange>
        </w:rPr>
        <w:pPrChange w:id="887" w:author="Luyu Liu" w:date="2019-12-17T15:55:00Z">
          <w:pPr>
            <w:jc w:val="both"/>
          </w:pPr>
        </w:pPrChange>
      </w:pPr>
      <w:ins w:id="888" w:author="Miller, Harvey J." w:date="2019-12-10T13:36:00Z">
        <w:del w:id="889" w:author="Luyu Liu" w:date="2019-12-17T15:54:00Z">
          <w:r w:rsidRPr="00DA7744" w:rsidDel="00DA7744">
            <w:rPr>
              <w:rFonts w:ascii="Times New Roman" w:hAnsi="Times New Roman" w:cs="Times New Roman"/>
              <w:bCs/>
              <w:sz w:val="24"/>
              <w:szCs w:val="24"/>
              <w:rPrChange w:id="890" w:author="Luyu Liu" w:date="2019-12-17T15:55:00Z">
                <w:rPr/>
              </w:rPrChange>
            </w:rPr>
            <w:delText xml:space="preserve">3.3.3. </w:delText>
          </w:r>
        </w:del>
      </w:ins>
      <w:r w:rsidR="006550FB" w:rsidRPr="00DA7744">
        <w:rPr>
          <w:rFonts w:ascii="Times New Roman" w:hAnsi="Times New Roman" w:cs="Times New Roman"/>
          <w:bCs/>
          <w:sz w:val="24"/>
          <w:szCs w:val="24"/>
          <w:rPrChange w:id="891"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892"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235361"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1CDD7BF4"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ins w:id="893" w:author="Luyu Liu" w:date="2019-12-17T23:20:00Z">
        <w:r w:rsidR="00400BA3" w:rsidRPr="00400BA3">
          <w:rPr>
            <w:rFonts w:ascii="Times New Roman" w:hAnsi="Times New Roman" w:cs="Times New Roman"/>
            <w:sz w:val="24"/>
            <w:szCs w:val="24"/>
            <w:rPrChange w:id="894" w:author="Luyu Liu" w:date="2019-12-17T23:20:00Z">
              <w:rPr/>
            </w:rPrChange>
          </w:rPr>
          <w:t xml:space="preserve">Figure </w:t>
        </w:r>
        <w:r w:rsidR="00400BA3" w:rsidRPr="00400BA3">
          <w:rPr>
            <w:rFonts w:ascii="Times New Roman" w:hAnsi="Times New Roman" w:cs="Times New Roman"/>
            <w:noProof/>
            <w:sz w:val="24"/>
            <w:szCs w:val="24"/>
            <w:rPrChange w:id="895" w:author="Luyu Liu" w:date="2019-12-17T23:20:00Z">
              <w:rPr>
                <w:noProof/>
              </w:rPr>
            </w:rPrChange>
          </w:rPr>
          <w:t>3</w:t>
        </w:r>
      </w:ins>
      <w:del w:id="896" w:author="Luyu Liu" w:date="2019-12-17T23:20:00Z">
        <w:r w:rsidRPr="007B318F" w:rsidDel="00400BA3">
          <w:rPr>
            <w:rFonts w:ascii="Times New Roman" w:hAnsi="Times New Roman" w:cs="Times New Roman"/>
            <w:sz w:val="24"/>
            <w:szCs w:val="24"/>
          </w:rPr>
          <w:delText xml:space="preserve">Figure </w:delText>
        </w:r>
        <w:r w:rsidRPr="007B318F" w:rsidDel="00400BA3">
          <w:rPr>
            <w:rFonts w:ascii="Times New Roman" w:hAnsi="Times New Roman" w:cs="Times New Roman"/>
            <w:noProof/>
            <w:sz w:val="24"/>
            <w:szCs w:val="24"/>
          </w:rPr>
          <w:delText>4</w:delText>
        </w:r>
      </w:del>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w:t>
      </w:r>
      <w:r w:rsidR="00FB33A9">
        <w:rPr>
          <w:rFonts w:ascii="Times New Roman" w:hAnsi="Times New Roman" w:cs="Times New Roman"/>
          <w:sz w:val="24"/>
          <w:szCs w:val="24"/>
        </w:rPr>
        <w:lastRenderedPageBreak/>
        <w:t xml:space="preserve">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3A1C5E57" w:rsidR="007B318F" w:rsidRDefault="00FE6324" w:rsidP="007B318F">
      <w:pPr>
        <w:pStyle w:val="TimesNewRoman"/>
        <w:keepNext/>
        <w:jc w:val="center"/>
      </w:pPr>
      <w:del w:id="897" w:author="Luyu Liu" w:date="2019-12-17T22:37:00Z">
        <w:r w:rsidDel="008A75F8">
          <w:rPr>
            <w:noProof/>
          </w:rPr>
          <w:drawing>
            <wp:inline distT="0" distB="0" distL="0" distR="0" wp14:anchorId="17261724" wp14:editId="79A8F9DE">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del>
      <w:ins w:id="898" w:author="Luyu Liu" w:date="2019-12-17T22:38:00Z">
        <w:r w:rsidR="008A75F8">
          <w:rPr>
            <w:noProof/>
          </w:rPr>
          <w:drawing>
            <wp:inline distT="0" distB="0" distL="0" distR="0" wp14:anchorId="2D4A138B" wp14:editId="2E66D59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ins>
    </w:p>
    <w:p w14:paraId="46B81739" w14:textId="36E42C3D" w:rsidR="007B318F" w:rsidRDefault="007B318F" w:rsidP="007B318F">
      <w:pPr>
        <w:pStyle w:val="IndentTimesNewRoman"/>
        <w:ind w:firstLine="0"/>
        <w:jc w:val="center"/>
      </w:pPr>
      <w:bookmarkStart w:id="899" w:name="_Ref16256479"/>
      <w:r>
        <w:t xml:space="preserve">Figure </w:t>
      </w:r>
      <w:r w:rsidR="00235361">
        <w:fldChar w:fldCharType="begin"/>
      </w:r>
      <w:r w:rsidR="00235361">
        <w:instrText xml:space="preserve"> SEQ Figure \* ARABIC </w:instrText>
      </w:r>
      <w:r w:rsidR="00235361">
        <w:fldChar w:fldCharType="separate"/>
      </w:r>
      <w:ins w:id="900" w:author="Luyu Liu" w:date="2019-12-17T23:18:00Z">
        <w:r w:rsidR="006A3AA4">
          <w:rPr>
            <w:noProof/>
          </w:rPr>
          <w:t>3</w:t>
        </w:r>
      </w:ins>
      <w:del w:id="901" w:author="Luyu Liu" w:date="2019-12-17T23:18:00Z">
        <w:r w:rsidDel="006A3AA4">
          <w:rPr>
            <w:noProof/>
          </w:rPr>
          <w:delText>4</w:delText>
        </w:r>
      </w:del>
      <w:r w:rsidR="00235361">
        <w:rPr>
          <w:noProof/>
        </w:rPr>
        <w:fldChar w:fldCharType="end"/>
      </w:r>
      <w:bookmarkEnd w:id="899"/>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902" w:author="Luyu Liu" w:date="2019-12-17T18:13:00Z"/>
          <w:rFonts w:ascii="Times New Roman" w:hAnsi="Times New Roman" w:cs="Times New Roman"/>
          <w:sz w:val="24"/>
          <w:szCs w:val="24"/>
        </w:rPr>
      </w:pPr>
    </w:p>
    <w:p w14:paraId="585CF803" w14:textId="77777777" w:rsidR="007B318F" w:rsidRDefault="007B318F">
      <w:pPr>
        <w:jc w:val="both"/>
        <w:rPr>
          <w:rFonts w:ascii="Times New Roman" w:hAnsi="Times New Roman" w:cs="Times New Roman"/>
          <w:sz w:val="24"/>
          <w:szCs w:val="24"/>
        </w:rPr>
        <w:pPrChange w:id="903" w:author="Luyu Liu" w:date="2019-12-17T18:13:00Z">
          <w:pPr>
            <w:ind w:firstLine="720"/>
            <w:jc w:val="both"/>
          </w:pPr>
        </w:pPrChange>
      </w:pPr>
    </w:p>
    <w:p w14:paraId="0DB32C8E" w14:textId="3340C606" w:rsidR="00816A10" w:rsidRPr="00DA7744" w:rsidRDefault="00816A10">
      <w:pPr>
        <w:pStyle w:val="ListParagraph"/>
        <w:numPr>
          <w:ilvl w:val="2"/>
          <w:numId w:val="5"/>
        </w:numPr>
        <w:jc w:val="both"/>
        <w:rPr>
          <w:ins w:id="904" w:author="Miller, Harvey J." w:date="2019-12-10T13:36:00Z"/>
          <w:rFonts w:ascii="Times New Roman" w:hAnsi="Times New Roman" w:cs="Times New Roman"/>
          <w:bCs/>
          <w:sz w:val="24"/>
          <w:szCs w:val="24"/>
          <w:rPrChange w:id="905" w:author="Luyu Liu" w:date="2019-12-17T15:55:00Z">
            <w:rPr>
              <w:ins w:id="906" w:author="Miller, Harvey J." w:date="2019-12-10T13:36:00Z"/>
            </w:rPr>
          </w:rPrChange>
        </w:rPr>
        <w:pPrChange w:id="907" w:author="Luyu Liu" w:date="2019-12-17T15:55:00Z">
          <w:pPr>
            <w:jc w:val="both"/>
          </w:pPr>
        </w:pPrChange>
      </w:pPr>
      <w:ins w:id="908" w:author="Miller, Harvey J." w:date="2019-12-10T13:36:00Z">
        <w:del w:id="909" w:author="Luyu Liu" w:date="2019-12-17T15:55:00Z">
          <w:r w:rsidRPr="00DA7744" w:rsidDel="00DA7744">
            <w:rPr>
              <w:rFonts w:ascii="Times New Roman" w:hAnsi="Times New Roman" w:cs="Times New Roman"/>
              <w:b/>
              <w:sz w:val="24"/>
              <w:szCs w:val="24"/>
              <w:rPrChange w:id="910" w:author="Luyu Liu" w:date="2019-12-17T15:55:00Z">
                <w:rPr/>
              </w:rPrChange>
            </w:rPr>
            <w:delText xml:space="preserve">3.3.4. </w:delText>
          </w:r>
        </w:del>
      </w:ins>
      <w:r w:rsidR="006550FB" w:rsidRPr="00DA7744">
        <w:rPr>
          <w:rFonts w:ascii="Times New Roman" w:hAnsi="Times New Roman" w:cs="Times New Roman"/>
          <w:bCs/>
          <w:sz w:val="24"/>
          <w:szCs w:val="24"/>
          <w:rPrChange w:id="911" w:author="Luyu Liu" w:date="2019-12-17T15:55:00Z">
            <w:rPr/>
          </w:rPrChange>
        </w:rPr>
        <w:t>Greedy tactic (GT)</w:t>
      </w:r>
    </w:p>
    <w:p w14:paraId="18F46ADF" w14:textId="0F3209EB" w:rsidR="006550FB" w:rsidRDefault="008D02D7" w:rsidP="006550FB">
      <w:pPr>
        <w:jc w:val="both"/>
        <w:rPr>
          <w:rFonts w:ascii="Times New Roman" w:hAnsi="Times New Roman" w:cs="Times New Roman"/>
          <w:sz w:val="24"/>
          <w:szCs w:val="24"/>
        </w:rPr>
      </w:pPr>
      <w:del w:id="912"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235361"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DDF932F"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5B6A3EF8"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ins w:id="913" w:author="Luyu Liu" w:date="2019-12-17T23:20:00Z">
        <w:r w:rsidR="00400BA3" w:rsidRPr="00333E7A">
          <w:rPr>
            <w:rFonts w:ascii="Times New Roman" w:hAnsi="Times New Roman" w:cs="Times New Roman"/>
            <w:sz w:val="24"/>
            <w:szCs w:val="24"/>
          </w:rPr>
          <w:t xml:space="preserve">Figure </w:t>
        </w:r>
        <w:r w:rsidR="00400BA3">
          <w:rPr>
            <w:rFonts w:ascii="Times New Roman" w:hAnsi="Times New Roman" w:cs="Times New Roman"/>
            <w:noProof/>
            <w:sz w:val="24"/>
            <w:szCs w:val="24"/>
          </w:rPr>
          <w:t>1</w:t>
        </w:r>
      </w:ins>
      <w:del w:id="914" w:author="Luyu Liu" w:date="2019-12-17T23:20:00Z">
        <w:r w:rsidRPr="00333E7A"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pPr>
        <w:pStyle w:val="ListParagraph"/>
        <w:numPr>
          <w:ilvl w:val="2"/>
          <w:numId w:val="5"/>
        </w:numPr>
        <w:jc w:val="both"/>
        <w:rPr>
          <w:ins w:id="915" w:author="Miller, Harvey J." w:date="2019-12-10T13:36:00Z"/>
          <w:rFonts w:ascii="Times New Roman" w:hAnsi="Times New Roman" w:cs="Times New Roman"/>
          <w:bCs/>
          <w:sz w:val="24"/>
          <w:szCs w:val="24"/>
          <w:rPrChange w:id="916" w:author="Luyu Liu" w:date="2019-12-17T15:56:00Z">
            <w:rPr>
              <w:ins w:id="917" w:author="Miller, Harvey J." w:date="2019-12-10T13:36:00Z"/>
            </w:rPr>
          </w:rPrChange>
        </w:rPr>
        <w:pPrChange w:id="918" w:author="Luyu Liu" w:date="2019-12-17T15:56:00Z">
          <w:pPr>
            <w:jc w:val="both"/>
          </w:pPr>
        </w:pPrChange>
      </w:pPr>
      <w:ins w:id="919" w:author="Miller, Harvey J." w:date="2019-12-10T13:36:00Z">
        <w:del w:id="920" w:author="Luyu Liu" w:date="2019-12-17T15:55:00Z">
          <w:r w:rsidRPr="00DA7744" w:rsidDel="00DA7744">
            <w:rPr>
              <w:rFonts w:ascii="Times New Roman" w:hAnsi="Times New Roman" w:cs="Times New Roman"/>
              <w:b/>
              <w:sz w:val="24"/>
              <w:szCs w:val="24"/>
              <w:rPrChange w:id="921" w:author="Luyu Liu" w:date="2019-12-17T15:56:00Z">
                <w:rPr/>
              </w:rPrChange>
            </w:rPr>
            <w:delText>3.3.5.</w:delText>
          </w:r>
        </w:del>
        <w:del w:id="922" w:author="Luyu Liu" w:date="2019-12-17T15:56:00Z">
          <w:r w:rsidRPr="00DA7744" w:rsidDel="00DA7744">
            <w:rPr>
              <w:rFonts w:ascii="Times New Roman" w:hAnsi="Times New Roman" w:cs="Times New Roman"/>
              <w:b/>
              <w:sz w:val="24"/>
              <w:szCs w:val="24"/>
              <w:rPrChange w:id="923" w:author="Luyu Liu" w:date="2019-12-17T15:56:00Z">
                <w:rPr/>
              </w:rPrChange>
            </w:rPr>
            <w:delText xml:space="preserve"> </w:delText>
          </w:r>
        </w:del>
      </w:ins>
      <w:r w:rsidR="006550FB" w:rsidRPr="00DA7744">
        <w:rPr>
          <w:rFonts w:ascii="Times New Roman" w:hAnsi="Times New Roman" w:cs="Times New Roman"/>
          <w:bCs/>
          <w:sz w:val="24"/>
          <w:szCs w:val="24"/>
          <w:rPrChange w:id="924"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925"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926"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235361"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927"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927"/>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928"/>
    <w:p w14:paraId="315302EA" w14:textId="74D1C80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929" w:author="Luyu Liu" w:date="2019-12-17T23:21:00Z">
        <w:r w:rsidR="00400BA3" w:rsidRPr="00400BA3">
          <w:rPr>
            <w:rFonts w:ascii="Times New Roman" w:hAnsi="Times New Roman" w:cs="Times New Roman"/>
            <w:sz w:val="24"/>
            <w:szCs w:val="24"/>
            <w:rPrChange w:id="930" w:author="Luyu Liu" w:date="2019-12-17T23:21:00Z">
              <w:rPr/>
            </w:rPrChange>
          </w:rPr>
          <w:t xml:space="preserve">Figure </w:t>
        </w:r>
        <w:r w:rsidR="00400BA3" w:rsidRPr="00400BA3">
          <w:rPr>
            <w:rFonts w:ascii="Times New Roman" w:hAnsi="Times New Roman" w:cs="Times New Roman"/>
            <w:sz w:val="24"/>
            <w:szCs w:val="24"/>
            <w:rPrChange w:id="931" w:author="Luyu Liu" w:date="2019-12-17T23:21:00Z">
              <w:rPr>
                <w:noProof/>
              </w:rPr>
            </w:rPrChange>
          </w:rPr>
          <w:t>4</w:t>
        </w:r>
      </w:ins>
      <w:del w:id="932" w:author="Luyu Liu" w:date="2019-12-17T23:21:00Z">
        <w:r w:rsidRPr="009B060A" w:rsidDel="00400BA3">
          <w:rPr>
            <w:rFonts w:ascii="Times New Roman" w:hAnsi="Times New Roman" w:cs="Times New Roman"/>
            <w:sz w:val="24"/>
            <w:szCs w:val="24"/>
          </w:rPr>
          <w:delText>Figure 4</w:delText>
        </w:r>
      </w:del>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928"/>
      <w:r w:rsidR="00543ABC">
        <w:rPr>
          <w:rStyle w:val="CommentReference"/>
        </w:rPr>
        <w:commentReference w:id="928"/>
      </w:r>
    </w:p>
    <w:p w14:paraId="58A38D2B" w14:textId="77777777" w:rsidR="006550FB" w:rsidRDefault="006550FB" w:rsidP="006550FB">
      <w:pPr>
        <w:keepNext/>
        <w:jc w:val="both"/>
      </w:pPr>
      <w:r>
        <w:rPr>
          <w:noProof/>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p>
    <w:p w14:paraId="156B9360" w14:textId="34DF98BC" w:rsidR="006550FB" w:rsidRDefault="006550FB" w:rsidP="006550FB">
      <w:pPr>
        <w:pStyle w:val="IndentTimesNewRoman"/>
        <w:ind w:firstLine="0"/>
        <w:jc w:val="center"/>
      </w:pPr>
      <w:bookmarkStart w:id="933" w:name="_Ref16063523"/>
      <w:r>
        <w:t xml:space="preserve">Figure </w:t>
      </w:r>
      <w:r w:rsidR="00235361">
        <w:fldChar w:fldCharType="begin"/>
      </w:r>
      <w:r w:rsidR="00235361">
        <w:instrText xml:space="preserve"> SEQ Figure \* ARABIC </w:instrText>
      </w:r>
      <w:r w:rsidR="00235361">
        <w:fldChar w:fldCharType="separate"/>
      </w:r>
      <w:r w:rsidR="006A3AA4">
        <w:rPr>
          <w:noProof/>
        </w:rPr>
        <w:t>4</w:t>
      </w:r>
      <w:r w:rsidR="00235361">
        <w:rPr>
          <w:noProof/>
        </w:rPr>
        <w:fldChar w:fldCharType="end"/>
      </w:r>
      <w:bookmarkEnd w:id="933"/>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35DEA2A4" w:rsidR="006550FB" w:rsidRPr="006D08E3" w:rsidRDefault="006550FB" w:rsidP="007C5F37">
            <w:pPr>
              <w:pStyle w:val="TimesNewRoman"/>
              <w:jc w:val="both"/>
              <w:rPr>
                <w:rFonts w:asciiTheme="minorHAnsi" w:hAnsiTheme="minorHAnsi" w:cstheme="minorBidi"/>
                <w:sz w:val="18"/>
                <w:szCs w:val="18"/>
              </w:rPr>
            </w:pPr>
            <w:bookmarkStart w:id="934"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12</w:t>
            </w:r>
            <w:r>
              <w:rPr>
                <w:noProof/>
              </w:rPr>
              <w:fldChar w:fldCharType="end"/>
            </w:r>
            <w:bookmarkEnd w:id="934"/>
            <w:r>
              <w:rPr>
                <w:rFonts w:eastAsia="Yu Mincho"/>
                <w:lang w:eastAsia="ja-JP"/>
              </w:rPr>
              <w:t>)</w:t>
            </w:r>
          </w:p>
        </w:tc>
      </w:tr>
    </w:tbl>
    <w:p w14:paraId="25623682" w14:textId="294289DE"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935" w:author="Luyu Liu" w:date="2019-12-17T23:21:00Z">
        <w:r w:rsidR="00400BA3" w:rsidRPr="00400BA3">
          <w:rPr>
            <w:rFonts w:ascii="Times New Roman" w:hAnsi="Times New Roman" w:cs="Times New Roman"/>
            <w:sz w:val="24"/>
            <w:rPrChange w:id="936" w:author="Luyu Liu" w:date="2019-12-17T23:21:00Z">
              <w:rPr>
                <w:rFonts w:eastAsia="Yu Mincho"/>
                <w:lang w:eastAsia="ja-JP"/>
              </w:rPr>
            </w:rPrChange>
          </w:rPr>
          <w:t>(</w:t>
        </w:r>
        <w:r w:rsidR="00400BA3" w:rsidRPr="00400BA3">
          <w:rPr>
            <w:rFonts w:ascii="Times New Roman" w:hAnsi="Times New Roman" w:cs="Times New Roman"/>
            <w:sz w:val="24"/>
            <w:rPrChange w:id="937" w:author="Luyu Liu" w:date="2019-12-17T23:21:00Z">
              <w:rPr>
                <w:noProof/>
              </w:rPr>
            </w:rPrChange>
          </w:rPr>
          <w:t>11</w:t>
        </w:r>
        <w:r w:rsidR="00400BA3" w:rsidRPr="00400BA3">
          <w:rPr>
            <w:rFonts w:ascii="Times New Roman" w:hAnsi="Times New Roman" w:cs="Times New Roman"/>
            <w:sz w:val="24"/>
            <w:rPrChange w:id="938" w:author="Luyu Liu" w:date="2019-12-17T23:21:00Z">
              <w:rPr>
                <w:rFonts w:eastAsia="Yu Mincho"/>
                <w:lang w:eastAsia="ja-JP"/>
              </w:rPr>
            </w:rPrChange>
          </w:rPr>
          <w:t>)</w:t>
        </w:r>
      </w:ins>
      <w:del w:id="939" w:author="Luyu Liu" w:date="2019-12-17T23:21:00Z">
        <w:r w:rsidRPr="00924D51" w:rsidDel="00400BA3">
          <w:rPr>
            <w:rFonts w:ascii="Times New Roman" w:hAnsi="Times New Roman" w:cs="Times New Roman"/>
            <w:sz w:val="24"/>
          </w:rPr>
          <w:delText>(11)</w:delText>
        </w:r>
      </w:del>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940" w:author="Luyu Liu" w:date="2019-12-17T23:21:00Z">
        <w:r w:rsidR="00400BA3" w:rsidRPr="00400BA3">
          <w:rPr>
            <w:rFonts w:ascii="Times New Roman" w:hAnsi="Times New Roman" w:cs="Times New Roman"/>
            <w:sz w:val="24"/>
            <w:rPrChange w:id="941" w:author="Luyu Liu" w:date="2019-12-17T23:21:00Z">
              <w:rPr>
                <w:rFonts w:eastAsia="Yu Mincho"/>
                <w:lang w:eastAsia="ja-JP"/>
              </w:rPr>
            </w:rPrChange>
          </w:rPr>
          <w:t>(</w:t>
        </w:r>
        <w:r w:rsidR="00400BA3" w:rsidRPr="00400BA3">
          <w:rPr>
            <w:rFonts w:ascii="Times New Roman" w:hAnsi="Times New Roman" w:cs="Times New Roman"/>
            <w:sz w:val="24"/>
            <w:rPrChange w:id="942" w:author="Luyu Liu" w:date="2019-12-17T23:21:00Z">
              <w:rPr>
                <w:noProof/>
              </w:rPr>
            </w:rPrChange>
          </w:rPr>
          <w:t>12</w:t>
        </w:r>
      </w:ins>
      <w:del w:id="943" w:author="Luyu Liu" w:date="2019-12-17T23:21:00Z">
        <w:r w:rsidRPr="00924D51" w:rsidDel="00400BA3">
          <w:rPr>
            <w:rFonts w:ascii="Times New Roman" w:hAnsi="Times New Roman" w:cs="Times New Roman"/>
            <w:sz w:val="24"/>
          </w:rPr>
          <w:delText>(12</w:delText>
        </w:r>
      </w:del>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585E5A9F"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ins w:id="944" w:author="Luyu Liu" w:date="2019-12-17T23:21:00Z">
        <w:r w:rsidR="00400BA3" w:rsidRPr="00400BA3">
          <w:rPr>
            <w:rFonts w:ascii="Times New Roman" w:hAnsi="Times New Roman" w:cs="Times New Roman"/>
            <w:sz w:val="24"/>
            <w:rPrChange w:id="945" w:author="Luyu Liu" w:date="2019-12-17T23:21:00Z">
              <w:rPr/>
            </w:rPrChange>
          </w:rPr>
          <w:t xml:space="preserve">Figure </w:t>
        </w:r>
        <w:r w:rsidR="00400BA3" w:rsidRPr="00400BA3">
          <w:rPr>
            <w:rFonts w:ascii="Times New Roman" w:hAnsi="Times New Roman" w:cs="Times New Roman"/>
            <w:sz w:val="24"/>
            <w:rPrChange w:id="946" w:author="Luyu Liu" w:date="2019-12-17T23:21:00Z">
              <w:rPr>
                <w:noProof/>
              </w:rPr>
            </w:rPrChange>
          </w:rPr>
          <w:t>5</w:t>
        </w:r>
      </w:ins>
      <w:del w:id="947" w:author="Luyu Liu" w:date="2019-12-17T23:21:00Z">
        <w:r w:rsidRPr="002A4DED" w:rsidDel="00400BA3">
          <w:rPr>
            <w:rFonts w:ascii="Times New Roman" w:hAnsi="Times New Roman" w:cs="Times New Roman"/>
            <w:sz w:val="24"/>
          </w:rPr>
          <w:delText>Figure 5</w:delText>
        </w:r>
      </w:del>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948"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02DC08F2" w:rsidR="006550FB" w:rsidRPr="00A23D83" w:rsidRDefault="006550FB" w:rsidP="006550FB">
      <w:pPr>
        <w:pStyle w:val="IndentTimesNewRoman"/>
        <w:ind w:firstLine="0"/>
        <w:jc w:val="center"/>
      </w:pPr>
      <w:bookmarkStart w:id="949" w:name="_Ref16062162"/>
      <w:r>
        <w:t xml:space="preserve">Figure </w:t>
      </w:r>
      <w:r>
        <w:rPr>
          <w:noProof/>
        </w:rPr>
        <w:fldChar w:fldCharType="begin"/>
      </w:r>
      <w:r>
        <w:rPr>
          <w:noProof/>
        </w:rPr>
        <w:instrText xml:space="preserve"> SEQ Figure \* ARABIC </w:instrText>
      </w:r>
      <w:r>
        <w:rPr>
          <w:noProof/>
        </w:rPr>
        <w:fldChar w:fldCharType="separate"/>
      </w:r>
      <w:r w:rsidR="006A3AA4">
        <w:rPr>
          <w:noProof/>
        </w:rPr>
        <w:t>5</w:t>
      </w:r>
      <w:r>
        <w:rPr>
          <w:noProof/>
        </w:rPr>
        <w:fldChar w:fldCharType="end"/>
      </w:r>
      <w:bookmarkEnd w:id="949"/>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950"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951"/>
      <w:commentRangeStart w:id="952"/>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953"/>
      <w:commentRangeStart w:id="954"/>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953"/>
      <w:r w:rsidR="005915AE">
        <w:rPr>
          <w:rStyle w:val="CommentReference"/>
        </w:rPr>
        <w:commentReference w:id="953"/>
      </w:r>
      <w:commentRangeEnd w:id="954"/>
      <w:r w:rsidR="00642308">
        <w:rPr>
          <w:rStyle w:val="CommentReference"/>
        </w:rPr>
        <w:commentReference w:id="954"/>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951"/>
      <w:r w:rsidR="004A4D57">
        <w:rPr>
          <w:rStyle w:val="CommentReference"/>
        </w:rPr>
        <w:commentReference w:id="951"/>
      </w:r>
      <w:commentRangeEnd w:id="952"/>
      <w:r w:rsidR="00642308">
        <w:rPr>
          <w:rStyle w:val="CommentReference"/>
        </w:rPr>
        <w:commentReference w:id="952"/>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955"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956" w:author="Miller, Harvey J." w:date="2019-12-10T13:29:00Z"/>
          <w:del w:id="957"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958" w:author="Luyu Liu" w:date="2019-12-17T15:50:00Z"/>
          <w:rFonts w:ascii="Times New Roman" w:hAnsi="Times New Roman" w:cs="Times New Roman"/>
          <w:b/>
          <w:sz w:val="24"/>
          <w:szCs w:val="24"/>
          <w:rPrChange w:id="959" w:author="Miller, Harvey J." w:date="2019-12-10T13:31:00Z">
            <w:rPr>
              <w:del w:id="960" w:author="Luyu Liu" w:date="2019-12-17T15:50:00Z"/>
              <w:rFonts w:ascii="Times New Roman" w:hAnsi="Times New Roman" w:cs="Times New Roman"/>
              <w:sz w:val="24"/>
              <w:szCs w:val="24"/>
            </w:rPr>
          </w:rPrChange>
        </w:rPr>
      </w:pPr>
      <w:commentRangeStart w:id="961"/>
      <w:ins w:id="962" w:author="Miller, Harvey J." w:date="2019-12-10T13:31:00Z">
        <w:del w:id="963" w:author="Luyu Liu" w:date="2019-12-17T15:50:00Z">
          <w:r w:rsidDel="007A1286">
            <w:rPr>
              <w:rFonts w:ascii="Times New Roman" w:hAnsi="Times New Roman" w:cs="Times New Roman"/>
              <w:b/>
              <w:sz w:val="24"/>
              <w:szCs w:val="24"/>
            </w:rPr>
            <w:delText>3.4. Measures</w:delText>
          </w:r>
        </w:del>
      </w:ins>
      <w:commentRangeEnd w:id="961"/>
      <w:ins w:id="964" w:author="Miller, Harvey J." w:date="2019-12-10T13:32:00Z">
        <w:del w:id="965" w:author="Luyu Liu" w:date="2019-12-17T15:50:00Z">
          <w:r w:rsidDel="007A1286">
            <w:rPr>
              <w:rStyle w:val="CommentReference"/>
            </w:rPr>
            <w:commentReference w:id="961"/>
          </w:r>
        </w:del>
      </w:ins>
    </w:p>
    <w:p w14:paraId="36A826FC" w14:textId="2F9E7267" w:rsidR="0014352B" w:rsidRPr="00177AEA" w:rsidDel="007A1286" w:rsidRDefault="0014352B">
      <w:pPr>
        <w:spacing w:line="256" w:lineRule="auto"/>
        <w:jc w:val="both"/>
        <w:rPr>
          <w:del w:id="966" w:author="Luyu Liu" w:date="2019-12-17T15:50:00Z"/>
          <w:moveTo w:id="967" w:author="Miller, Harvey J." w:date="2019-12-10T13:13:00Z"/>
          <w:rFonts w:ascii="Times New Roman" w:hAnsi="Times New Roman" w:cs="Times New Roman"/>
          <w:b/>
          <w:sz w:val="24"/>
          <w:szCs w:val="24"/>
          <w:rPrChange w:id="968" w:author="Miller, Harvey J." w:date="2019-12-10T13:22:00Z">
            <w:rPr>
              <w:del w:id="969" w:author="Luyu Liu" w:date="2019-12-17T15:50:00Z"/>
              <w:moveTo w:id="970" w:author="Miller, Harvey J." w:date="2019-12-10T13:13:00Z"/>
            </w:rPr>
          </w:rPrChange>
        </w:rPr>
        <w:pPrChange w:id="971" w:author="Miller, Harvey J." w:date="2019-12-10T13:30:00Z">
          <w:pPr>
            <w:pStyle w:val="ListParagraph"/>
            <w:numPr>
              <w:ilvl w:val="1"/>
              <w:numId w:val="9"/>
            </w:numPr>
            <w:spacing w:line="256" w:lineRule="auto"/>
            <w:ind w:left="360" w:hanging="360"/>
          </w:pPr>
        </w:pPrChange>
      </w:pPr>
      <w:moveToRangeStart w:id="972" w:author="Miller, Harvey J." w:date="2019-12-10T13:13:00Z" w:name="move26876027"/>
      <w:commentRangeStart w:id="973"/>
      <w:moveTo w:id="974" w:author="Miller, Harvey J." w:date="2019-12-10T13:13:00Z">
        <w:del w:id="975" w:author="Luyu Liu" w:date="2019-12-17T15:50:00Z">
          <w:r w:rsidRPr="00177AEA" w:rsidDel="007A1286">
            <w:rPr>
              <w:rFonts w:ascii="Times New Roman" w:hAnsi="Times New Roman" w:cs="Times New Roman"/>
              <w:b/>
              <w:sz w:val="24"/>
              <w:szCs w:val="24"/>
              <w:rPrChange w:id="976" w:author="Miller, Harvey J." w:date="2019-12-10T13:22:00Z">
                <w:rPr/>
              </w:rPrChange>
            </w:rPr>
            <w:delText xml:space="preserve">Measures </w:delText>
          </w:r>
          <w:commentRangeEnd w:id="973"/>
          <w:r w:rsidDel="007A1286">
            <w:rPr>
              <w:rStyle w:val="CommentReference"/>
            </w:rPr>
            <w:commentReference w:id="973"/>
          </w:r>
        </w:del>
      </w:moveTo>
    </w:p>
    <w:p w14:paraId="6BEC5AAD" w14:textId="3022AD2F" w:rsidR="0014352B" w:rsidDel="007A1286" w:rsidRDefault="0014352B">
      <w:pPr>
        <w:spacing w:line="256" w:lineRule="auto"/>
        <w:jc w:val="both"/>
        <w:rPr>
          <w:del w:id="977" w:author="Luyu Liu" w:date="2019-12-17T15:50:00Z"/>
          <w:moveTo w:id="978" w:author="Miller, Harvey J." w:date="2019-12-10T13:13:00Z"/>
          <w:rFonts w:ascii="Times New Roman" w:hAnsi="Times New Roman" w:cs="Times New Roman"/>
          <w:sz w:val="24"/>
          <w:szCs w:val="24"/>
        </w:rPr>
        <w:pPrChange w:id="979" w:author="Miller, Harvey J." w:date="2019-12-10T13:30:00Z">
          <w:pPr>
            <w:jc w:val="both"/>
          </w:pPr>
        </w:pPrChange>
      </w:pPr>
      <w:moveTo w:id="980" w:author="Miller, Harvey J." w:date="2019-12-10T13:13:00Z">
        <w:del w:id="981"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982" w:author="Miller, Harvey J." w:date="2019-12-10T13:13:00Z">
        <w:del w:id="983" w:author="Luyu Liu" w:date="2019-12-17T15:50:00Z">
          <w:r w:rsidDel="007A1286">
            <w:rPr>
              <w:rFonts w:ascii="Times New Roman" w:hAnsi="Times New Roman" w:cs="Times New Roman"/>
              <w:sz w:val="24"/>
              <w:szCs w:val="24"/>
            </w:rPr>
            <w:delText xml:space="preserve"> based on empirical performance of the transit system</w:delText>
          </w:r>
        </w:del>
      </w:ins>
      <w:moveTo w:id="984" w:author="Miller, Harvey J." w:date="2019-12-10T13:13:00Z">
        <w:del w:id="985" w:author="Luyu Liu" w:date="2019-12-17T15:50:00Z">
          <w:r w:rsidDel="007A1286">
            <w:rPr>
              <w:rFonts w:ascii="Times New Roman" w:hAnsi="Times New Roman" w:cs="Times New Roman"/>
              <w:sz w:val="24"/>
              <w:szCs w:val="24"/>
            </w:rPr>
            <w:delText xml:space="preserve">. </w:delText>
          </w:r>
        </w:del>
      </w:moveTo>
      <w:ins w:id="986" w:author="Miller, Harvey J." w:date="2019-12-10T13:14:00Z">
        <w:del w:id="987" w:author="Luyu Liu" w:date="2019-12-17T15:50:00Z">
          <w:r w:rsidDel="007A1286">
            <w:rPr>
              <w:rFonts w:ascii="Times New Roman" w:hAnsi="Times New Roman" w:cs="Times New Roman"/>
              <w:sz w:val="24"/>
              <w:szCs w:val="24"/>
            </w:rPr>
            <w:delText xml:space="preserve"> </w:delText>
          </w:r>
        </w:del>
      </w:ins>
      <w:moveTo w:id="988" w:author="Miller, Harvey J." w:date="2019-12-10T13:13:00Z">
        <w:del w:id="989"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990" w:author="Luyu Liu" w:date="2019-12-17T15:50:00Z"/>
          <w:moveTo w:id="991" w:author="Miller, Harvey J." w:date="2019-12-10T13:13:00Z"/>
          <w:rFonts w:ascii="Times New Roman" w:hAnsi="Times New Roman" w:cs="Times New Roman"/>
          <w:sz w:val="24"/>
          <w:szCs w:val="24"/>
        </w:rPr>
      </w:pPr>
    </w:p>
    <w:p w14:paraId="1C43B710" w14:textId="102B44F5" w:rsidR="0014352B" w:rsidDel="007A1286" w:rsidRDefault="0014352B">
      <w:pPr>
        <w:jc w:val="both"/>
        <w:rPr>
          <w:del w:id="992" w:author="Luyu Liu" w:date="2019-12-17T15:50:00Z"/>
          <w:moveTo w:id="993" w:author="Miller, Harvey J." w:date="2019-12-10T13:13:00Z"/>
          <w:rFonts w:ascii="Times New Roman" w:hAnsi="Times New Roman" w:cs="Times New Roman"/>
          <w:sz w:val="24"/>
          <w:szCs w:val="24"/>
        </w:rPr>
      </w:pPr>
      <w:moveTo w:id="994" w:author="Miller, Harvey J." w:date="2019-12-10T13:13:00Z">
        <w:del w:id="995"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996" w:author="Luyu Liu" w:date="2019-12-17T15:50:00Z"/>
        </w:trPr>
        <w:tc>
          <w:tcPr>
            <w:tcW w:w="256" w:type="pct"/>
            <w:vAlign w:val="center"/>
          </w:tcPr>
          <w:p w14:paraId="6CD2AF2F" w14:textId="67011B8E" w:rsidR="0014352B" w:rsidDel="007A1286" w:rsidRDefault="0014352B" w:rsidP="0014352B">
            <w:pPr>
              <w:jc w:val="center"/>
              <w:rPr>
                <w:del w:id="997" w:author="Luyu Liu" w:date="2019-12-17T15:50:00Z"/>
                <w:moveTo w:id="998"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999" w:author="Luyu Liu" w:date="2019-12-17T15:50:00Z"/>
                <w:moveTo w:id="1000" w:author="Miller, Harvey J." w:date="2019-12-10T13:13:00Z"/>
                <w:rFonts w:ascii="Times New Roman" w:hAnsi="Times New Roman" w:cs="Times New Roman"/>
                <w:sz w:val="24"/>
                <w:szCs w:val="24"/>
              </w:rPr>
            </w:pPr>
            <m:oMathPara>
              <m:oMath>
                <m:r>
                  <w:del w:id="1001" w:author="Luyu Liu" w:date="2019-12-17T15:50:00Z">
                    <w:rPr>
                      <w:rFonts w:ascii="Cambria Math" w:eastAsia="Yu Mincho" w:hAnsi="Cambria Math" w:cs="Times New Roman"/>
                      <w:sz w:val="24"/>
                      <w:szCs w:val="24"/>
                      <w:lang w:eastAsia="ja-JP"/>
                    </w:rPr>
                    <m:t>Risk=E</m:t>
                  </w:del>
                </m:r>
                <m:d>
                  <m:dPr>
                    <m:ctrlPr>
                      <w:del w:id="1002" w:author="Luyu Liu" w:date="2019-12-17T15:50:00Z">
                        <w:rPr>
                          <w:rFonts w:ascii="Cambria Math" w:eastAsia="Yu Mincho" w:hAnsi="Cambria Math" w:cs="Times New Roman"/>
                          <w:i/>
                          <w:sz w:val="24"/>
                          <w:szCs w:val="24"/>
                          <w:lang w:eastAsia="ja-JP"/>
                        </w:rPr>
                      </w:del>
                    </m:ctrlPr>
                  </m:dPr>
                  <m:e>
                    <m:sSub>
                      <m:sSubPr>
                        <m:ctrlPr>
                          <w:del w:id="1003" w:author="Luyu Liu" w:date="2019-12-17T15:50:00Z">
                            <w:rPr>
                              <w:rFonts w:ascii="Cambria Math" w:eastAsia="Yu Mincho" w:hAnsi="Cambria Math" w:cs="Times New Roman"/>
                              <w:i/>
                              <w:sz w:val="24"/>
                              <w:szCs w:val="24"/>
                              <w:lang w:eastAsia="ja-JP"/>
                            </w:rPr>
                          </w:del>
                        </m:ctrlPr>
                      </m:sSubPr>
                      <m:e>
                        <m:r>
                          <w:del w:id="1004" w:author="Luyu Liu" w:date="2019-12-17T15:50:00Z">
                            <w:rPr>
                              <w:rFonts w:ascii="Cambria Math" w:eastAsia="Yu Mincho" w:hAnsi="Cambria Math" w:cs="Times New Roman"/>
                              <w:sz w:val="24"/>
                              <w:szCs w:val="24"/>
                              <w:lang w:eastAsia="ja-JP"/>
                            </w:rPr>
                            <m:t>a</m:t>
                          </w:del>
                        </m:r>
                      </m:e>
                      <m:sub>
                        <m:r>
                          <w:del w:id="1005" w:author="Luyu Liu" w:date="2019-12-17T15:50:00Z">
                            <w:rPr>
                              <w:rFonts w:ascii="Cambria Math" w:eastAsia="Yu Mincho" w:hAnsi="Cambria Math" w:cs="Times New Roman"/>
                              <w:sz w:val="24"/>
                              <w:szCs w:val="24"/>
                              <w:lang w:eastAsia="ja-JP"/>
                            </w:rPr>
                            <m:t>i</m:t>
                          </w:del>
                        </m:r>
                      </m:sub>
                    </m:sSub>
                  </m:e>
                </m:d>
                <m:r>
                  <w:del w:id="1006" w:author="Luyu Liu" w:date="2019-12-17T15:50:00Z">
                    <w:rPr>
                      <w:rFonts w:ascii="Cambria Math" w:eastAsia="Yu Mincho" w:hAnsi="Cambria Math" w:cs="Times New Roman"/>
                      <w:sz w:val="24"/>
                      <w:szCs w:val="24"/>
                      <w:lang w:eastAsia="ja-JP"/>
                    </w:rPr>
                    <m:t>=</m:t>
                  </w:del>
                </m:r>
                <m:f>
                  <m:fPr>
                    <m:ctrlPr>
                      <w:del w:id="1007" w:author="Luyu Liu" w:date="2019-12-17T15:50:00Z">
                        <w:rPr>
                          <w:rFonts w:ascii="Cambria Math" w:eastAsia="Yu Mincho" w:hAnsi="Cambria Math" w:cs="Times New Roman"/>
                          <w:i/>
                          <w:sz w:val="24"/>
                          <w:szCs w:val="24"/>
                          <w:lang w:eastAsia="ja-JP"/>
                        </w:rPr>
                      </w:del>
                    </m:ctrlPr>
                  </m:fPr>
                  <m:num>
                    <m:r>
                      <w:del w:id="1008" w:author="Luyu Liu" w:date="2019-12-17T15:50:00Z">
                        <w:rPr>
                          <w:rFonts w:ascii="Cambria Math" w:eastAsia="Yu Mincho" w:hAnsi="Cambria Math" w:cs="Times New Roman"/>
                          <w:sz w:val="24"/>
                          <w:szCs w:val="24"/>
                          <w:lang w:eastAsia="ja-JP"/>
                        </w:rPr>
                        <m:t>1</m:t>
                      </w:del>
                    </m:r>
                  </m:num>
                  <m:den>
                    <m:r>
                      <w:del w:id="1009" w:author="Luyu Liu" w:date="2019-12-17T15:50:00Z">
                        <w:rPr>
                          <w:rFonts w:ascii="Cambria Math" w:eastAsia="Yu Mincho" w:hAnsi="Cambria Math" w:cs="Times New Roman"/>
                          <w:sz w:val="24"/>
                          <w:szCs w:val="24"/>
                          <w:lang w:eastAsia="ja-JP"/>
                        </w:rPr>
                        <m:t>n</m:t>
                      </w:del>
                    </m:r>
                  </m:den>
                </m:f>
                <m:nary>
                  <m:naryPr>
                    <m:chr m:val="∑"/>
                    <m:limLoc m:val="undOvr"/>
                    <m:ctrlPr>
                      <w:del w:id="1010" w:author="Luyu Liu" w:date="2019-12-17T15:50:00Z">
                        <w:rPr>
                          <w:rFonts w:ascii="Cambria Math" w:eastAsia="Yu Mincho" w:hAnsi="Cambria Math" w:cs="Times New Roman"/>
                          <w:i/>
                          <w:sz w:val="24"/>
                          <w:szCs w:val="24"/>
                          <w:lang w:eastAsia="ja-JP"/>
                        </w:rPr>
                      </w:del>
                    </m:ctrlPr>
                  </m:naryPr>
                  <m:sub>
                    <m:r>
                      <w:del w:id="1011" w:author="Luyu Liu" w:date="2019-12-17T15:50:00Z">
                        <w:rPr>
                          <w:rFonts w:ascii="Cambria Math" w:eastAsia="Yu Mincho" w:hAnsi="Cambria Math" w:cs="Times New Roman"/>
                          <w:sz w:val="24"/>
                          <w:szCs w:val="24"/>
                          <w:lang w:eastAsia="ja-JP"/>
                        </w:rPr>
                        <m:t>i=1</m:t>
                      </w:del>
                    </m:r>
                  </m:sub>
                  <m:sup>
                    <m:r>
                      <w:del w:id="1012" w:author="Luyu Liu" w:date="2019-12-17T15:50:00Z">
                        <w:rPr>
                          <w:rFonts w:ascii="Cambria Math" w:eastAsia="Yu Mincho" w:hAnsi="Cambria Math" w:cs="Times New Roman"/>
                          <w:sz w:val="24"/>
                          <w:szCs w:val="24"/>
                          <w:lang w:eastAsia="ja-JP"/>
                        </w:rPr>
                        <m:t>n</m:t>
                      </w:del>
                    </m:r>
                  </m:sup>
                  <m:e>
                    <m:sSub>
                      <m:sSubPr>
                        <m:ctrlPr>
                          <w:del w:id="1013" w:author="Luyu Liu" w:date="2019-12-17T15:50:00Z">
                            <w:rPr>
                              <w:rFonts w:ascii="Cambria Math" w:eastAsia="Yu Mincho" w:hAnsi="Cambria Math" w:cs="Times New Roman"/>
                              <w:i/>
                              <w:sz w:val="24"/>
                              <w:szCs w:val="24"/>
                              <w:lang w:eastAsia="ja-JP"/>
                            </w:rPr>
                          </w:del>
                        </m:ctrlPr>
                      </m:sSubPr>
                      <m:e>
                        <m:r>
                          <w:del w:id="1014" w:author="Luyu Liu" w:date="2019-12-17T15:50:00Z">
                            <w:rPr>
                              <w:rFonts w:ascii="Cambria Math" w:eastAsia="Yu Mincho" w:hAnsi="Cambria Math" w:cs="Times New Roman"/>
                              <w:sz w:val="24"/>
                              <w:szCs w:val="24"/>
                              <w:lang w:eastAsia="ja-JP"/>
                            </w:rPr>
                            <m:t>a</m:t>
                          </w:del>
                        </m:r>
                      </m:e>
                      <m:sub>
                        <m:r>
                          <w:del w:id="1015"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1016" w:author="Luyu Liu" w:date="2019-12-17T15:50:00Z"/>
                <w:moveTo w:id="1017" w:author="Miller, Harvey J." w:date="2019-12-10T13:13:00Z"/>
                <w:rFonts w:asciiTheme="minorHAnsi" w:hAnsiTheme="minorHAnsi" w:cstheme="minorBidi"/>
                <w:sz w:val="18"/>
                <w:szCs w:val="18"/>
              </w:rPr>
            </w:pPr>
            <w:moveTo w:id="1018" w:author="Miller, Harvey J." w:date="2019-12-10T13:13:00Z">
              <w:del w:id="1019"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1020" w:author="Luyu Liu" w:date="2019-12-17T15:50:00Z"/>
          <w:moveTo w:id="1021" w:author="Miller, Harvey J." w:date="2019-12-10T13:13:00Z"/>
          <w:rFonts w:ascii="Times New Roman" w:eastAsia="Yu Mincho" w:hAnsi="Times New Roman" w:cs="Times New Roman"/>
          <w:sz w:val="24"/>
          <w:szCs w:val="24"/>
          <w:lang w:eastAsia="ja-JP"/>
        </w:rPr>
      </w:pPr>
      <w:moveTo w:id="1022" w:author="Miller, Harvey J." w:date="2019-12-10T13:13:00Z">
        <w:del w:id="1023"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1024" w:author="Luyu Liu" w:date="2019-12-17T15:50:00Z"/>
          <w:moveTo w:id="1025" w:author="Miller, Harvey J." w:date="2019-12-10T13:13:00Z"/>
          <w:rFonts w:ascii="Times New Roman" w:hAnsi="Times New Roman" w:cs="Times New Roman"/>
          <w:sz w:val="24"/>
          <w:szCs w:val="24"/>
        </w:rPr>
      </w:pPr>
      <w:moveTo w:id="1026" w:author="Miller, Harvey J." w:date="2019-12-10T13:13:00Z">
        <w:del w:id="1027"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1028" w:author="Luyu Liu" w:date="2019-12-17T15:50:00Z"/>
          <w:moveTo w:id="1029"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1030" w:author="Luyu Liu" w:date="2019-12-17T15:50:00Z"/>
          <w:moveTo w:id="1031" w:author="Miller, Harvey J." w:date="2019-12-10T13:13:00Z"/>
          <w:rFonts w:ascii="Times New Roman" w:hAnsi="Times New Roman" w:cs="Times New Roman"/>
          <w:sz w:val="24"/>
          <w:szCs w:val="24"/>
        </w:rPr>
      </w:pPr>
      <w:moveTo w:id="1032" w:author="Miller, Harvey J." w:date="2019-12-10T13:13:00Z">
        <w:del w:id="1033"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1034" w:author="Luyu Liu" w:date="2019-12-17T15:50:00Z"/>
        </w:trPr>
        <w:tc>
          <w:tcPr>
            <w:tcW w:w="256" w:type="pct"/>
            <w:vAlign w:val="center"/>
          </w:tcPr>
          <w:p w14:paraId="34AD788A" w14:textId="0FCF0BD8" w:rsidR="0014352B" w:rsidDel="007A1286" w:rsidRDefault="0014352B" w:rsidP="0014352B">
            <w:pPr>
              <w:jc w:val="center"/>
              <w:rPr>
                <w:del w:id="1035" w:author="Luyu Liu" w:date="2019-12-17T15:50:00Z"/>
                <w:moveTo w:id="1036"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1037" w:author="Luyu Liu" w:date="2019-12-17T15:50:00Z"/>
                <w:moveTo w:id="1038" w:author="Miller, Harvey J." w:date="2019-12-10T13:13:00Z"/>
                <w:rFonts w:ascii="Times New Roman" w:hAnsi="Times New Roman" w:cs="Times New Roman"/>
                <w:sz w:val="24"/>
                <w:szCs w:val="24"/>
              </w:rPr>
            </w:pPr>
            <m:oMathPara>
              <m:oMath>
                <m:r>
                  <w:del w:id="1039" w:author="Luyu Liu" w:date="2019-12-17T15:50:00Z">
                    <w:rPr>
                      <w:rFonts w:ascii="Cambria Math" w:hAnsi="Cambria Math" w:cs="Times New Roman"/>
                      <w:sz w:val="24"/>
                      <w:szCs w:val="24"/>
                    </w:rPr>
                    <m:t>δt=</m:t>
                  </w:del>
                </m:r>
                <m:sSub>
                  <m:sSubPr>
                    <m:ctrlPr>
                      <w:del w:id="1040" w:author="Luyu Liu" w:date="2019-12-17T15:50:00Z">
                        <w:rPr>
                          <w:rFonts w:ascii="Cambria Math" w:hAnsi="Cambria Math" w:cs="Times New Roman"/>
                          <w:i/>
                          <w:sz w:val="24"/>
                          <w:szCs w:val="24"/>
                        </w:rPr>
                      </w:del>
                    </m:ctrlPr>
                  </m:sSubPr>
                  <m:e>
                    <m:r>
                      <w:del w:id="1041" w:author="Luyu Liu" w:date="2019-12-17T15:50:00Z">
                        <w:rPr>
                          <w:rFonts w:ascii="Cambria Math" w:hAnsi="Cambria Math" w:cs="Times New Roman"/>
                          <w:sz w:val="24"/>
                          <w:szCs w:val="24"/>
                        </w:rPr>
                        <m:t>T</m:t>
                      </w:del>
                    </m:r>
                  </m:e>
                  <m:sub>
                    <m:r>
                      <w:del w:id="1042" w:author="Luyu Liu" w:date="2019-12-17T15:50:00Z">
                        <w:rPr>
                          <w:rFonts w:ascii="Cambria Math" w:hAnsi="Cambria Math" w:cs="Times New Roman"/>
                          <w:sz w:val="24"/>
                          <w:szCs w:val="24"/>
                        </w:rPr>
                        <m:t>r</m:t>
                      </w:del>
                    </m:r>
                  </m:sub>
                </m:sSub>
                <m:d>
                  <m:dPr>
                    <m:ctrlPr>
                      <w:del w:id="1043" w:author="Luyu Liu" w:date="2019-12-17T15:50:00Z">
                        <w:rPr>
                          <w:rFonts w:ascii="Cambria Math" w:hAnsi="Cambria Math" w:cs="Times New Roman"/>
                          <w:i/>
                          <w:sz w:val="24"/>
                          <w:szCs w:val="24"/>
                        </w:rPr>
                      </w:del>
                    </m:ctrlPr>
                  </m:dPr>
                  <m:e>
                    <m:r>
                      <w:del w:id="1044" w:author="Luyu Liu" w:date="2019-12-17T15:50:00Z">
                        <w:rPr>
                          <w:rFonts w:ascii="Cambria Math" w:hAnsi="Cambria Math" w:cs="Times New Roman"/>
                          <w:sz w:val="24"/>
                          <w:szCs w:val="24"/>
                        </w:rPr>
                        <m:t>t</m:t>
                      </w:del>
                    </m:r>
                  </m:e>
                </m:d>
                <m:r>
                  <w:del w:id="1045" w:author="Luyu Liu" w:date="2019-12-17T15:50:00Z">
                    <w:rPr>
                      <w:rFonts w:ascii="Cambria Math" w:hAnsi="Cambria Math" w:cs="Times New Roman"/>
                      <w:sz w:val="24"/>
                      <w:szCs w:val="24"/>
                    </w:rPr>
                    <m:t>-t=</m:t>
                  </w:del>
                </m:r>
                <m:sSub>
                  <m:sSubPr>
                    <m:ctrlPr>
                      <w:del w:id="1046" w:author="Luyu Liu" w:date="2019-12-17T15:50:00Z">
                        <w:rPr>
                          <w:rFonts w:ascii="Cambria Math" w:hAnsi="Cambria Math" w:cs="Times New Roman"/>
                          <w:i/>
                          <w:sz w:val="24"/>
                          <w:szCs w:val="24"/>
                        </w:rPr>
                      </w:del>
                    </m:ctrlPr>
                  </m:sSubPr>
                  <m:e>
                    <m:r>
                      <w:del w:id="1047" w:author="Luyu Liu" w:date="2019-12-17T15:50:00Z">
                        <w:rPr>
                          <w:rFonts w:ascii="Cambria Math" w:hAnsi="Cambria Math" w:cs="Times New Roman"/>
                          <w:sz w:val="24"/>
                          <w:szCs w:val="24"/>
                        </w:rPr>
                        <m:t>T</m:t>
                      </w:del>
                    </m:r>
                  </m:e>
                  <m:sub>
                    <m:r>
                      <w:del w:id="1048" w:author="Luyu Liu" w:date="2019-12-17T15:50:00Z">
                        <w:rPr>
                          <w:rFonts w:ascii="Cambria Math" w:hAnsi="Cambria Math" w:cs="Times New Roman"/>
                          <w:sz w:val="24"/>
                          <w:szCs w:val="24"/>
                        </w:rPr>
                        <m:t>r</m:t>
                      </w:del>
                    </m:r>
                  </m:sub>
                </m:sSub>
                <m:d>
                  <m:dPr>
                    <m:ctrlPr>
                      <w:del w:id="1049" w:author="Luyu Liu" w:date="2019-12-17T15:50:00Z">
                        <w:rPr>
                          <w:rFonts w:ascii="Cambria Math" w:hAnsi="Cambria Math" w:cs="Times New Roman"/>
                          <w:i/>
                          <w:sz w:val="24"/>
                          <w:szCs w:val="24"/>
                        </w:rPr>
                      </w:del>
                    </m:ctrlPr>
                  </m:dPr>
                  <m:e>
                    <m:r>
                      <w:del w:id="1050" w:author="Luyu Liu" w:date="2019-12-17T15:50:00Z">
                        <w:rPr>
                          <w:rFonts w:ascii="Cambria Math" w:hAnsi="Cambria Math" w:cs="Times New Roman"/>
                          <w:sz w:val="24"/>
                          <w:szCs w:val="24"/>
                        </w:rPr>
                        <m:t>t</m:t>
                      </w:del>
                    </m:r>
                  </m:e>
                </m:d>
                <m:r>
                  <w:del w:id="1051" w:author="Luyu Liu" w:date="2019-12-17T15:50:00Z">
                    <w:rPr>
                      <w:rFonts w:ascii="Cambria Math" w:hAnsi="Cambria Math" w:cs="Times New Roman"/>
                      <w:sz w:val="24"/>
                      <w:szCs w:val="24"/>
                    </w:rPr>
                    <m:t>-</m:t>
                  </w:del>
                </m:r>
                <m:d>
                  <m:dPr>
                    <m:ctrlPr>
                      <w:del w:id="1052" w:author="Luyu Liu" w:date="2019-12-17T15:50:00Z">
                        <w:rPr>
                          <w:rFonts w:ascii="Cambria Math" w:hAnsi="Cambria Math" w:cs="Times New Roman"/>
                          <w:i/>
                          <w:sz w:val="24"/>
                          <w:szCs w:val="24"/>
                        </w:rPr>
                      </w:del>
                    </m:ctrlPr>
                  </m:dPr>
                  <m:e>
                    <m:sSub>
                      <m:sSubPr>
                        <m:ctrlPr>
                          <w:del w:id="1053" w:author="Luyu Liu" w:date="2019-12-17T15:50:00Z">
                            <w:rPr>
                              <w:rFonts w:ascii="Cambria Math" w:hAnsi="Cambria Math" w:cs="Times New Roman"/>
                              <w:i/>
                              <w:sz w:val="24"/>
                              <w:szCs w:val="24"/>
                            </w:rPr>
                          </w:del>
                        </m:ctrlPr>
                      </m:sSubPr>
                      <m:e>
                        <m:r>
                          <w:del w:id="1054" w:author="Luyu Liu" w:date="2019-12-17T15:50:00Z">
                            <w:rPr>
                              <w:rFonts w:ascii="Cambria Math" w:hAnsi="Cambria Math" w:cs="Times New Roman"/>
                              <w:sz w:val="24"/>
                              <w:szCs w:val="24"/>
                            </w:rPr>
                            <m:t>t</m:t>
                          </w:del>
                        </m:r>
                      </m:e>
                      <m:sub>
                        <m:r>
                          <w:del w:id="1055" w:author="Luyu Liu" w:date="2019-12-17T15:50:00Z">
                            <w:rPr>
                              <w:rFonts w:ascii="Cambria Math" w:hAnsi="Cambria Math" w:cs="Times New Roman"/>
                              <w:sz w:val="24"/>
                              <w:szCs w:val="24"/>
                            </w:rPr>
                            <m:t>hd</m:t>
                          </w:del>
                        </m:r>
                      </m:sub>
                    </m:sSub>
                    <m:r>
                      <w:del w:id="1056" w:author="Luyu Liu" w:date="2019-12-17T15:50:00Z">
                        <w:rPr>
                          <w:rFonts w:ascii="Cambria Math" w:hAnsi="Cambria Math" w:cs="Times New Roman"/>
                          <w:sz w:val="24"/>
                          <w:szCs w:val="24"/>
                        </w:rPr>
                        <m:t>+</m:t>
                      </w:del>
                    </m:r>
                    <m:sSub>
                      <m:sSubPr>
                        <m:ctrlPr>
                          <w:del w:id="1057" w:author="Luyu Liu" w:date="2019-12-17T15:50:00Z">
                            <w:rPr>
                              <w:rFonts w:ascii="Cambria Math" w:hAnsi="Cambria Math" w:cs="Times New Roman"/>
                              <w:i/>
                              <w:sz w:val="24"/>
                              <w:szCs w:val="24"/>
                            </w:rPr>
                          </w:del>
                        </m:ctrlPr>
                      </m:sSubPr>
                      <m:e>
                        <m:r>
                          <w:del w:id="1058" w:author="Luyu Liu" w:date="2019-12-17T15:50:00Z">
                            <w:rPr>
                              <w:rFonts w:ascii="Cambria Math" w:hAnsi="Cambria Math" w:cs="Times New Roman"/>
                              <w:sz w:val="24"/>
                              <w:szCs w:val="24"/>
                            </w:rPr>
                            <m:t>δt</m:t>
                          </w:del>
                        </m:r>
                      </m:e>
                      <m:sub>
                        <m:r>
                          <w:del w:id="1059"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1060" w:author="Luyu Liu" w:date="2019-12-17T15:50:00Z"/>
                <w:moveTo w:id="1061" w:author="Miller, Harvey J." w:date="2019-12-10T13:13:00Z"/>
                <w:rFonts w:asciiTheme="minorHAnsi" w:hAnsiTheme="minorHAnsi" w:cstheme="minorBidi"/>
                <w:sz w:val="18"/>
                <w:szCs w:val="18"/>
              </w:rPr>
            </w:pPr>
            <w:moveTo w:id="1062" w:author="Miller, Harvey J." w:date="2019-12-10T13:13:00Z">
              <w:del w:id="1063"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1064" w:author="Luyu Liu" w:date="2019-12-17T15:50:00Z"/>
          <w:moveTo w:id="1065" w:author="Miller, Harvey J." w:date="2019-12-10T13:13:00Z"/>
          <w:rFonts w:ascii="Times New Roman" w:hAnsi="Times New Roman" w:cs="Times New Roman"/>
          <w:sz w:val="24"/>
          <w:szCs w:val="24"/>
        </w:rPr>
      </w:pPr>
      <w:moveTo w:id="1066" w:author="Miller, Harvey J." w:date="2019-12-10T13:13:00Z">
        <w:del w:id="1067"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1068" w:author="Luyu Liu" w:date="2019-12-17T15:50:00Z"/>
          <w:moveTo w:id="1069" w:author="Miller, Harvey J." w:date="2019-12-10T13:13:00Z"/>
          <w:rFonts w:ascii="Times New Roman" w:hAnsi="Times New Roman" w:cs="Times New Roman"/>
          <w:sz w:val="24"/>
          <w:szCs w:val="24"/>
        </w:rPr>
      </w:pPr>
      <w:moveTo w:id="1070" w:author="Miller, Harvey J." w:date="2019-12-10T13:13:00Z">
        <w:del w:id="1071"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1072" w:author="Luyu Liu" w:date="2019-12-17T15:50:00Z"/>
        </w:trPr>
        <w:tc>
          <w:tcPr>
            <w:tcW w:w="256" w:type="pct"/>
            <w:vAlign w:val="center"/>
          </w:tcPr>
          <w:p w14:paraId="20E4552E" w14:textId="4539C713" w:rsidR="0014352B" w:rsidDel="007A1286" w:rsidRDefault="0014352B" w:rsidP="0014352B">
            <w:pPr>
              <w:jc w:val="center"/>
              <w:rPr>
                <w:del w:id="1073" w:author="Luyu Liu" w:date="2019-12-17T15:50:00Z"/>
                <w:moveTo w:id="1074"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235361" w:rsidP="0014352B">
            <w:pPr>
              <w:rPr>
                <w:del w:id="1075" w:author="Luyu Liu" w:date="2019-12-17T15:50:00Z"/>
                <w:moveTo w:id="1076" w:author="Miller, Harvey J." w:date="2019-12-10T13:13:00Z"/>
                <w:rFonts w:ascii="Times New Roman" w:hAnsi="Times New Roman" w:cs="Times New Roman"/>
                <w:sz w:val="24"/>
                <w:szCs w:val="24"/>
              </w:rPr>
            </w:pPr>
            <m:oMathPara>
              <m:oMath>
                <m:acc>
                  <m:accPr>
                    <m:chr m:val="̅"/>
                    <m:ctrlPr>
                      <w:del w:id="1077" w:author="Luyu Liu" w:date="2019-12-17T15:50:00Z">
                        <w:rPr>
                          <w:rFonts w:ascii="Cambria Math" w:hAnsi="Cambria Math" w:cs="Times New Roman"/>
                          <w:i/>
                          <w:sz w:val="24"/>
                          <w:szCs w:val="24"/>
                        </w:rPr>
                      </w:del>
                    </m:ctrlPr>
                  </m:accPr>
                  <m:e>
                    <m:r>
                      <w:del w:id="1078" w:author="Luyu Liu" w:date="2019-12-17T15:50:00Z">
                        <w:rPr>
                          <w:rFonts w:ascii="Cambria Math" w:hAnsi="Cambria Math" w:cs="Times New Roman"/>
                          <w:sz w:val="24"/>
                          <w:szCs w:val="24"/>
                        </w:rPr>
                        <m:t>δt</m:t>
                      </w:del>
                    </m:r>
                  </m:e>
                </m:acc>
                <m:r>
                  <w:del w:id="1079" w:author="Luyu Liu" w:date="2019-12-17T15:50:00Z">
                    <w:rPr>
                      <w:rFonts w:ascii="Cambria Math" w:hAnsi="Cambria Math" w:cs="Times New Roman"/>
                      <w:sz w:val="24"/>
                      <w:szCs w:val="24"/>
                    </w:rPr>
                    <m:t>=E</m:t>
                  </w:del>
                </m:r>
                <m:d>
                  <m:dPr>
                    <m:ctrlPr>
                      <w:del w:id="1080" w:author="Luyu Liu" w:date="2019-12-17T15:50:00Z">
                        <w:rPr>
                          <w:rFonts w:ascii="Cambria Math" w:hAnsi="Cambria Math" w:cs="Times New Roman"/>
                          <w:i/>
                          <w:sz w:val="24"/>
                          <w:szCs w:val="24"/>
                        </w:rPr>
                      </w:del>
                    </m:ctrlPr>
                  </m:dPr>
                  <m:e>
                    <m:r>
                      <w:del w:id="1081" w:author="Luyu Liu" w:date="2019-12-17T15:50:00Z">
                        <w:rPr>
                          <w:rFonts w:ascii="Cambria Math" w:hAnsi="Cambria Math" w:cs="Times New Roman"/>
                          <w:sz w:val="24"/>
                          <w:szCs w:val="24"/>
                        </w:rPr>
                        <m:t>δ</m:t>
                      </w:del>
                    </m:r>
                    <m:sSub>
                      <m:sSubPr>
                        <m:ctrlPr>
                          <w:del w:id="1082" w:author="Luyu Liu" w:date="2019-12-17T15:50:00Z">
                            <w:rPr>
                              <w:rFonts w:ascii="Cambria Math" w:hAnsi="Cambria Math" w:cs="Times New Roman"/>
                              <w:i/>
                              <w:sz w:val="24"/>
                              <w:szCs w:val="24"/>
                            </w:rPr>
                          </w:del>
                        </m:ctrlPr>
                      </m:sSubPr>
                      <m:e>
                        <m:r>
                          <w:del w:id="1083" w:author="Luyu Liu" w:date="2019-12-17T15:50:00Z">
                            <w:rPr>
                              <w:rFonts w:ascii="Cambria Math" w:hAnsi="Cambria Math" w:cs="Times New Roman"/>
                              <w:sz w:val="24"/>
                              <w:szCs w:val="24"/>
                            </w:rPr>
                            <m:t>t</m:t>
                          </w:del>
                        </m:r>
                      </m:e>
                      <m:sub>
                        <m:r>
                          <w:del w:id="1084" w:author="Luyu Liu" w:date="2019-12-17T15:50:00Z">
                            <w:rPr>
                              <w:rFonts w:ascii="Cambria Math" w:hAnsi="Cambria Math" w:cs="Times New Roman"/>
                              <w:sz w:val="24"/>
                              <w:szCs w:val="24"/>
                            </w:rPr>
                            <m:t>i</m:t>
                          </w:del>
                        </m:r>
                      </m:sub>
                    </m:sSub>
                  </m:e>
                </m:d>
                <m:r>
                  <w:del w:id="1085" w:author="Luyu Liu" w:date="2019-12-17T15:50:00Z">
                    <w:rPr>
                      <w:rFonts w:ascii="Cambria Math" w:hAnsi="Cambria Math" w:cs="Times New Roman"/>
                      <w:sz w:val="24"/>
                      <w:szCs w:val="24"/>
                    </w:rPr>
                    <m:t>=</m:t>
                  </w:del>
                </m:r>
                <m:f>
                  <m:fPr>
                    <m:ctrlPr>
                      <w:del w:id="1086" w:author="Luyu Liu" w:date="2019-12-17T15:50:00Z">
                        <w:rPr>
                          <w:rFonts w:ascii="Cambria Math" w:eastAsia="Yu Mincho" w:hAnsi="Cambria Math" w:cs="Times New Roman"/>
                          <w:i/>
                          <w:sz w:val="24"/>
                          <w:szCs w:val="24"/>
                          <w:lang w:eastAsia="ja-JP"/>
                        </w:rPr>
                      </w:del>
                    </m:ctrlPr>
                  </m:fPr>
                  <m:num>
                    <m:r>
                      <w:del w:id="1087" w:author="Luyu Liu" w:date="2019-12-17T15:50:00Z">
                        <w:rPr>
                          <w:rFonts w:ascii="Cambria Math" w:eastAsia="Yu Mincho" w:hAnsi="Cambria Math" w:cs="Times New Roman"/>
                          <w:sz w:val="24"/>
                          <w:szCs w:val="24"/>
                          <w:lang w:eastAsia="ja-JP"/>
                        </w:rPr>
                        <m:t>1</m:t>
                      </w:del>
                    </m:r>
                  </m:num>
                  <m:den>
                    <m:r>
                      <w:del w:id="1088" w:author="Luyu Liu" w:date="2019-12-17T15:50:00Z">
                        <w:rPr>
                          <w:rFonts w:ascii="Cambria Math" w:eastAsia="Yu Mincho" w:hAnsi="Cambria Math" w:cs="Times New Roman"/>
                          <w:sz w:val="24"/>
                          <w:szCs w:val="24"/>
                          <w:lang w:eastAsia="ja-JP"/>
                        </w:rPr>
                        <m:t>n</m:t>
                      </w:del>
                    </m:r>
                  </m:den>
                </m:f>
                <m:nary>
                  <m:naryPr>
                    <m:chr m:val="∑"/>
                    <m:limLoc m:val="undOvr"/>
                    <m:ctrlPr>
                      <w:del w:id="1089" w:author="Luyu Liu" w:date="2019-12-17T15:50:00Z">
                        <w:rPr>
                          <w:rFonts w:ascii="Cambria Math" w:eastAsia="Yu Mincho" w:hAnsi="Cambria Math" w:cs="Times New Roman"/>
                          <w:i/>
                          <w:sz w:val="24"/>
                          <w:szCs w:val="24"/>
                          <w:lang w:eastAsia="ja-JP"/>
                        </w:rPr>
                      </w:del>
                    </m:ctrlPr>
                  </m:naryPr>
                  <m:sub>
                    <m:r>
                      <w:del w:id="1090" w:author="Luyu Liu" w:date="2019-12-17T15:50:00Z">
                        <w:rPr>
                          <w:rFonts w:ascii="Cambria Math" w:eastAsia="Yu Mincho" w:hAnsi="Cambria Math" w:cs="Times New Roman"/>
                          <w:sz w:val="24"/>
                          <w:szCs w:val="24"/>
                          <w:lang w:eastAsia="ja-JP"/>
                        </w:rPr>
                        <m:t>i=1</m:t>
                      </w:del>
                    </m:r>
                  </m:sub>
                  <m:sup>
                    <m:r>
                      <w:del w:id="1091" w:author="Luyu Liu" w:date="2019-12-17T15:50:00Z">
                        <w:rPr>
                          <w:rFonts w:ascii="Cambria Math" w:eastAsia="Yu Mincho" w:hAnsi="Cambria Math" w:cs="Times New Roman"/>
                          <w:sz w:val="24"/>
                          <w:szCs w:val="24"/>
                          <w:lang w:eastAsia="ja-JP"/>
                        </w:rPr>
                        <m:t>n</m:t>
                      </w:del>
                    </m:r>
                  </m:sup>
                  <m:e>
                    <m:r>
                      <w:del w:id="1092" w:author="Luyu Liu" w:date="2019-12-17T15:50:00Z">
                        <w:rPr>
                          <w:rFonts w:ascii="Cambria Math" w:hAnsi="Cambria Math" w:cs="Times New Roman"/>
                          <w:sz w:val="24"/>
                          <w:szCs w:val="24"/>
                        </w:rPr>
                        <m:t>δ</m:t>
                      </w:del>
                    </m:r>
                    <m:sSub>
                      <m:sSubPr>
                        <m:ctrlPr>
                          <w:del w:id="1093" w:author="Luyu Liu" w:date="2019-12-17T15:50:00Z">
                            <w:rPr>
                              <w:rFonts w:ascii="Cambria Math" w:hAnsi="Cambria Math" w:cs="Times New Roman"/>
                              <w:i/>
                              <w:sz w:val="24"/>
                              <w:szCs w:val="24"/>
                            </w:rPr>
                          </w:del>
                        </m:ctrlPr>
                      </m:sSubPr>
                      <m:e>
                        <m:r>
                          <w:del w:id="1094" w:author="Luyu Liu" w:date="2019-12-17T15:50:00Z">
                            <w:rPr>
                              <w:rFonts w:ascii="Cambria Math" w:hAnsi="Cambria Math" w:cs="Times New Roman"/>
                              <w:sz w:val="24"/>
                              <w:szCs w:val="24"/>
                            </w:rPr>
                            <m:t>t</m:t>
                          </w:del>
                        </m:r>
                      </m:e>
                      <m:sub>
                        <m:r>
                          <w:del w:id="1095"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1096" w:author="Luyu Liu" w:date="2019-12-17T15:50:00Z"/>
                <w:moveTo w:id="1097" w:author="Miller, Harvey J." w:date="2019-12-10T13:13:00Z"/>
                <w:rFonts w:asciiTheme="minorHAnsi" w:hAnsiTheme="minorHAnsi" w:cstheme="minorBidi"/>
                <w:sz w:val="18"/>
                <w:szCs w:val="18"/>
              </w:rPr>
            </w:pPr>
            <w:moveTo w:id="1098" w:author="Miller, Harvey J." w:date="2019-12-10T13:13:00Z">
              <w:del w:id="1099"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1100" w:author="Luyu Liu" w:date="2019-12-17T15:50:00Z"/>
          <w:moveTo w:id="1101" w:author="Miller, Harvey J." w:date="2019-12-10T13:13:00Z"/>
          <w:rFonts w:ascii="Times New Roman" w:hAnsi="Times New Roman" w:cs="Times New Roman"/>
          <w:sz w:val="24"/>
          <w:szCs w:val="24"/>
        </w:rPr>
      </w:pPr>
      <w:moveTo w:id="1102" w:author="Miller, Harvey J." w:date="2019-12-10T13:13:00Z">
        <w:del w:id="1103"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972"/>
    <w:p w14:paraId="5D7E8764" w14:textId="49A733E6" w:rsidR="006D5AFB" w:rsidDel="007843C1" w:rsidRDefault="006D5AFB">
      <w:pPr>
        <w:spacing w:line="256" w:lineRule="auto"/>
        <w:rPr>
          <w:del w:id="1104" w:author="Luyu Liu" w:date="2019-12-17T17:44:00Z"/>
          <w:rFonts w:ascii="Times New Roman" w:hAnsi="Times New Roman" w:cs="Times New Roman"/>
          <w:sz w:val="24"/>
          <w:szCs w:val="24"/>
          <w:u w:val="single"/>
        </w:rPr>
        <w:pPrChange w:id="1105" w:author="Luyu Liu" w:date="2019-12-17T16:17:00Z">
          <w:pPr>
            <w:pStyle w:val="ListParagraph"/>
            <w:numPr>
              <w:numId w:val="9"/>
            </w:numPr>
            <w:spacing w:line="256" w:lineRule="auto"/>
            <w:ind w:left="360" w:hanging="360"/>
          </w:pPr>
        </w:pPrChange>
      </w:pPr>
    </w:p>
    <w:p w14:paraId="0F13D88C" w14:textId="2E7EE1C3" w:rsidR="00816A10" w:rsidDel="007843C1" w:rsidRDefault="00816A10">
      <w:pPr>
        <w:jc w:val="both"/>
        <w:rPr>
          <w:ins w:id="1106" w:author="Miller, Harvey J." w:date="2019-12-10T13:37:00Z"/>
          <w:del w:id="1107" w:author="Luyu Liu" w:date="2019-12-17T17:44:00Z"/>
          <w:rFonts w:ascii="Times New Roman" w:hAnsi="Times New Roman" w:cs="Times New Roman"/>
          <w:sz w:val="24"/>
          <w:szCs w:val="24"/>
        </w:rPr>
        <w:pPrChange w:id="1108" w:author="Luyu Liu" w:date="2019-12-17T16:17:00Z">
          <w:pPr>
            <w:ind w:firstLine="720"/>
            <w:jc w:val="both"/>
          </w:pPr>
        </w:pPrChange>
      </w:pPr>
    </w:p>
    <w:p w14:paraId="00581A41" w14:textId="1B28D489" w:rsidR="006550FB" w:rsidRPr="00F02FEE" w:rsidRDefault="00816A10">
      <w:pPr>
        <w:pStyle w:val="ListParagraph"/>
        <w:numPr>
          <w:ilvl w:val="0"/>
          <w:numId w:val="5"/>
        </w:numPr>
        <w:spacing w:line="256" w:lineRule="auto"/>
        <w:rPr>
          <w:rFonts w:ascii="Times New Roman" w:hAnsi="Times New Roman" w:cs="Times New Roman"/>
          <w:b/>
          <w:sz w:val="24"/>
          <w:szCs w:val="24"/>
          <w:u w:val="single"/>
          <w:rPrChange w:id="1109" w:author="Luyu Liu" w:date="2019-12-17T15:56:00Z">
            <w:rPr/>
          </w:rPrChange>
        </w:rPr>
        <w:pPrChange w:id="1110" w:author="Luyu Liu" w:date="2019-12-17T15:56:00Z">
          <w:pPr>
            <w:pStyle w:val="ListParagraph"/>
            <w:numPr>
              <w:numId w:val="9"/>
            </w:numPr>
            <w:spacing w:line="256" w:lineRule="auto"/>
            <w:ind w:left="360" w:hanging="360"/>
          </w:pPr>
        </w:pPrChange>
      </w:pPr>
      <w:commentRangeStart w:id="1111"/>
      <w:ins w:id="1112" w:author="Miller, Harvey J." w:date="2019-12-10T13:37:00Z">
        <w:del w:id="1113" w:author="Luyu Liu" w:date="2019-12-17T15:56:00Z">
          <w:r w:rsidRPr="00F02FEE" w:rsidDel="00F02FEE">
            <w:rPr>
              <w:rFonts w:ascii="Times New Roman" w:hAnsi="Times New Roman" w:cs="Times New Roman"/>
              <w:b/>
              <w:sz w:val="24"/>
              <w:szCs w:val="24"/>
              <w:rPrChange w:id="1114" w:author="Luyu Liu" w:date="2019-12-17T15:56:00Z">
                <w:rPr/>
              </w:rPrChange>
            </w:rPr>
            <w:delText xml:space="preserve">4. </w:delText>
          </w:r>
        </w:del>
      </w:ins>
      <w:r w:rsidR="006550FB" w:rsidRPr="00F02FEE">
        <w:rPr>
          <w:rFonts w:ascii="Times New Roman" w:hAnsi="Times New Roman" w:cs="Times New Roman"/>
          <w:b/>
          <w:sz w:val="24"/>
          <w:szCs w:val="24"/>
          <w:u w:val="single"/>
          <w:rPrChange w:id="1115" w:author="Luyu Liu" w:date="2019-12-17T15:56:00Z">
            <w:rPr/>
          </w:rPrChange>
        </w:rPr>
        <w:t>Analysis</w:t>
      </w:r>
      <w:commentRangeEnd w:id="1111"/>
      <w:r>
        <w:rPr>
          <w:rStyle w:val="CommentReference"/>
        </w:rPr>
        <w:commentReference w:id="1111"/>
      </w:r>
    </w:p>
    <w:p w14:paraId="4EF3EE07" w14:textId="03D03737"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116" w:author="Miller, Harvey J." w:date="2019-12-10T13:38:00Z">
        <w:r w:rsidR="00816A10">
          <w:rPr>
            <w:rFonts w:ascii="Times New Roman" w:hAnsi="Times New Roman" w:cs="Times New Roman"/>
            <w:sz w:val="24"/>
            <w:szCs w:val="24"/>
          </w:rPr>
          <w:t xml:space="preserve">its </w:t>
        </w:r>
      </w:ins>
      <w:del w:id="1117"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118" w:author="Miller, Harvey J." w:date="2019-12-10T13:38:00Z">
        <w:r w:rsidR="00816A10">
          <w:rPr>
            <w:rFonts w:ascii="Times New Roman" w:hAnsi="Times New Roman" w:cs="Times New Roman"/>
            <w:sz w:val="24"/>
            <w:szCs w:val="24"/>
          </w:rPr>
          <w:t>(</w:t>
        </w:r>
      </w:ins>
      <w:del w:id="1119"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120" w:author="Miller, Harvey J." w:date="2019-12-10T13:38:00Z">
        <w:r w:rsidR="00816A10">
          <w:rPr>
            <w:rFonts w:ascii="Times New Roman" w:hAnsi="Times New Roman" w:cs="Times New Roman"/>
            <w:sz w:val="24"/>
            <w:szCs w:val="24"/>
          </w:rPr>
          <w:t xml:space="preserve">) and </w:t>
        </w:r>
      </w:ins>
      <w:del w:id="1121"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122" w:author="Miller, Harvey J." w:date="2019-12-10T13:39:00Z">
        <w:r w:rsidR="00816A10">
          <w:rPr>
            <w:rFonts w:ascii="Times New Roman" w:hAnsi="Times New Roman" w:cs="Times New Roman"/>
            <w:sz w:val="24"/>
            <w:szCs w:val="24"/>
          </w:rPr>
          <w:t>(</w:t>
        </w:r>
      </w:ins>
      <w:del w:id="1123"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124" w:author="Miller, Harvey J." w:date="2019-12-10T13:39:00Z">
        <w:r w:rsidR="00816A10">
          <w:rPr>
            <w:rFonts w:ascii="Times New Roman" w:hAnsi="Times New Roman" w:cs="Times New Roman"/>
            <w:sz w:val="24"/>
            <w:szCs w:val="24"/>
          </w:rPr>
          <w:t xml:space="preserve">).  </w:t>
        </w:r>
        <w:del w:id="1125" w:author="Luyu Liu" w:date="2019-12-17T22:22:00Z">
          <w:r w:rsidR="00816A10" w:rsidDel="00D81372">
            <w:rPr>
              <w:rFonts w:ascii="Times New Roman" w:hAnsi="Times New Roman" w:cs="Times New Roman"/>
              <w:sz w:val="24"/>
              <w:szCs w:val="24"/>
            </w:rPr>
            <w:delText>I</w:delText>
          </w:r>
        </w:del>
      </w:ins>
      <w:del w:id="1126"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127" w:author="Miller, Harvey J." w:date="2019-12-10T13:39:00Z">
        <w:del w:id="1128" w:author="Luyu Liu" w:date="2019-12-17T22:22:00Z">
          <w:r w:rsidR="00816A10" w:rsidDel="00D81372">
            <w:rPr>
              <w:rFonts w:ascii="Times New Roman" w:hAnsi="Times New Roman" w:cs="Times New Roman"/>
              <w:sz w:val="24"/>
              <w:szCs w:val="24"/>
            </w:rPr>
            <w:delText xml:space="preserve">also </w:delText>
          </w:r>
        </w:del>
      </w:ins>
      <w:del w:id="1129"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130" w:author="Luyu Liu" w:date="2019-12-17T23:21:00Z">
        <w:r w:rsidR="00400BA3" w:rsidRPr="00400BA3">
          <w:rPr>
            <w:rFonts w:ascii="Times New Roman" w:hAnsi="Times New Roman" w:cs="Times New Roman"/>
            <w:sz w:val="24"/>
            <w:szCs w:val="24"/>
            <w:rPrChange w:id="1131" w:author="Luyu Liu" w:date="2019-12-17T23:21:00Z">
              <w:rPr/>
            </w:rPrChange>
          </w:rPr>
          <w:t xml:space="preserve">Figure </w:t>
        </w:r>
        <w:r w:rsidR="00400BA3" w:rsidRPr="00400BA3">
          <w:rPr>
            <w:rFonts w:ascii="Times New Roman" w:hAnsi="Times New Roman" w:cs="Times New Roman"/>
            <w:sz w:val="24"/>
            <w:szCs w:val="24"/>
            <w:rPrChange w:id="1132" w:author="Luyu Liu" w:date="2019-12-17T23:21:00Z">
              <w:rPr>
                <w:noProof/>
              </w:rPr>
            </w:rPrChange>
          </w:rPr>
          <w:t>6</w:t>
        </w:r>
      </w:ins>
      <w:del w:id="1133"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134" w:author="Luyu Liu" w:date="2019-12-17T23:21:00Z">
        <w:r w:rsidR="00400BA3" w:rsidRPr="00400BA3">
          <w:rPr>
            <w:rFonts w:ascii="Times New Roman" w:hAnsi="Times New Roman" w:cs="Times New Roman"/>
            <w:sz w:val="24"/>
            <w:szCs w:val="24"/>
            <w:rPrChange w:id="1135" w:author="Luyu Liu" w:date="2019-12-17T23:21:00Z">
              <w:rPr/>
            </w:rPrChange>
          </w:rPr>
          <w:t xml:space="preserve">Figure </w:t>
        </w:r>
        <w:r w:rsidR="00400BA3" w:rsidRPr="00400BA3">
          <w:rPr>
            <w:rFonts w:ascii="Times New Roman" w:hAnsi="Times New Roman" w:cs="Times New Roman"/>
            <w:sz w:val="24"/>
            <w:szCs w:val="24"/>
            <w:rPrChange w:id="1136" w:author="Luyu Liu" w:date="2019-12-17T23:21:00Z">
              <w:rPr>
                <w:noProof/>
              </w:rPr>
            </w:rPrChange>
          </w:rPr>
          <w:t>6</w:t>
        </w:r>
      </w:ins>
      <w:del w:id="1137"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294784C1" w:rsidR="006550FB" w:rsidRDefault="006550FB" w:rsidP="006550FB">
      <w:pPr>
        <w:pStyle w:val="TimesNewRoman"/>
        <w:jc w:val="center"/>
      </w:pPr>
      <w:bookmarkStart w:id="1138" w:name="_Ref18228043"/>
      <w:r>
        <w:t xml:space="preserve">Figure </w:t>
      </w:r>
      <w:r w:rsidR="00235361">
        <w:fldChar w:fldCharType="begin"/>
      </w:r>
      <w:r w:rsidR="00235361">
        <w:instrText xml:space="preserve"> SEQ Figure \* ARABIC </w:instrText>
      </w:r>
      <w:r w:rsidR="00235361">
        <w:fldChar w:fldCharType="separate"/>
      </w:r>
      <w:r w:rsidR="006A3AA4">
        <w:rPr>
          <w:noProof/>
        </w:rPr>
        <w:t>6</w:t>
      </w:r>
      <w:r w:rsidR="00235361">
        <w:rPr>
          <w:noProof/>
        </w:rPr>
        <w:fldChar w:fldCharType="end"/>
      </w:r>
      <w:bookmarkEnd w:id="1138"/>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139" w:author="Luyu Liu" w:date="2019-12-17T15:56:00Z">
            <w:rPr>
              <w:rFonts w:ascii="Times New Roman" w:hAnsi="Times New Roman" w:cs="Times New Roman"/>
              <w:sz w:val="24"/>
              <w:szCs w:val="24"/>
            </w:rPr>
          </w:rPrChange>
        </w:rPr>
      </w:pPr>
    </w:p>
    <w:p w14:paraId="5789CEE7" w14:textId="1E11566D" w:rsidR="004A4D57" w:rsidRPr="00400E0A" w:rsidRDefault="00BE78D3">
      <w:pPr>
        <w:pStyle w:val="ListParagraph"/>
        <w:numPr>
          <w:ilvl w:val="1"/>
          <w:numId w:val="5"/>
        </w:numPr>
        <w:spacing w:line="256" w:lineRule="auto"/>
        <w:jc w:val="both"/>
        <w:rPr>
          <w:rFonts w:ascii="Times New Roman" w:hAnsi="Times New Roman" w:cs="Times New Roman"/>
          <w:b/>
          <w:sz w:val="24"/>
          <w:szCs w:val="24"/>
          <w:rPrChange w:id="1140" w:author="Luyu Liu" w:date="2019-12-17T15:56:00Z">
            <w:rPr/>
          </w:rPrChange>
        </w:rPr>
        <w:pPrChange w:id="1141" w:author="Luyu Liu" w:date="2019-12-17T15:56:00Z">
          <w:pPr>
            <w:spacing w:line="256" w:lineRule="auto"/>
            <w:jc w:val="both"/>
          </w:pPr>
        </w:pPrChange>
      </w:pPr>
      <w:del w:id="1142" w:author="Luyu Liu" w:date="2019-12-17T15:56:00Z">
        <w:r w:rsidRPr="00400E0A" w:rsidDel="00400E0A">
          <w:rPr>
            <w:rFonts w:ascii="Times New Roman" w:hAnsi="Times New Roman" w:cs="Times New Roman"/>
            <w:b/>
            <w:sz w:val="24"/>
            <w:szCs w:val="24"/>
            <w:rPrChange w:id="1143" w:author="Luyu Liu" w:date="2019-12-17T15:56:00Z">
              <w:rPr/>
            </w:rPrChange>
          </w:rPr>
          <w:delText xml:space="preserve">4.1. </w:delText>
        </w:r>
      </w:del>
      <w:r w:rsidR="000A0DD4" w:rsidRPr="00400E0A">
        <w:rPr>
          <w:rFonts w:ascii="Times New Roman" w:hAnsi="Times New Roman" w:cs="Times New Roman"/>
          <w:b/>
          <w:sz w:val="24"/>
          <w:szCs w:val="24"/>
          <w:rPrChange w:id="1144" w:author="Luyu Liu" w:date="2019-12-17T15:56:00Z">
            <w:rPr/>
          </w:rPrChange>
        </w:rPr>
        <w:t xml:space="preserve">TPS </w:t>
      </w:r>
      <w:r w:rsidR="00F82824" w:rsidRPr="00400E0A">
        <w:rPr>
          <w:rFonts w:ascii="Times New Roman" w:hAnsi="Times New Roman" w:cs="Times New Roman"/>
          <w:b/>
          <w:sz w:val="24"/>
          <w:szCs w:val="24"/>
          <w:rPrChange w:id="1145" w:author="Luyu Liu" w:date="2019-12-17T15:56:00Z">
            <w:rPr/>
          </w:rPrChange>
        </w:rPr>
        <w:t xml:space="preserve">overall </w:t>
      </w:r>
      <w:r w:rsidR="004A4D57" w:rsidRPr="00400E0A">
        <w:rPr>
          <w:rFonts w:ascii="Times New Roman" w:hAnsi="Times New Roman" w:cs="Times New Roman"/>
          <w:b/>
          <w:sz w:val="24"/>
          <w:szCs w:val="24"/>
          <w:rPrChange w:id="1146" w:author="Luyu Liu" w:date="2019-12-17T15:56:00Z">
            <w:rPr/>
          </w:rPrChange>
        </w:rPr>
        <w:t>performance</w:t>
      </w:r>
    </w:p>
    <w:p w14:paraId="79484FE9" w14:textId="77DD47C5"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ins w:id="1147" w:author="Luyu Liu" w:date="2019-12-17T23:21:00Z">
        <w:r w:rsidR="00400BA3" w:rsidRPr="00400BA3">
          <w:rPr>
            <w:rFonts w:ascii="Times New Roman" w:hAnsi="Times New Roman" w:cs="Times New Roman"/>
            <w:bCs/>
            <w:sz w:val="24"/>
            <w:szCs w:val="24"/>
            <w:rPrChange w:id="1148" w:author="Luyu Liu" w:date="2019-12-17T23:21:00Z">
              <w:rPr/>
            </w:rPrChange>
          </w:rPr>
          <w:t xml:space="preserve">Table </w:t>
        </w:r>
        <w:r w:rsidR="00400BA3" w:rsidRPr="00400BA3">
          <w:rPr>
            <w:rFonts w:ascii="Times New Roman" w:hAnsi="Times New Roman" w:cs="Times New Roman"/>
            <w:bCs/>
            <w:sz w:val="24"/>
            <w:szCs w:val="24"/>
            <w:rPrChange w:id="1149" w:author="Luyu Liu" w:date="2019-12-17T23:21:00Z">
              <w:rPr>
                <w:noProof/>
              </w:rPr>
            </w:rPrChange>
          </w:rPr>
          <w:t>2</w:t>
        </w:r>
      </w:ins>
      <w:del w:id="1150" w:author="Luyu Liu" w:date="2019-12-17T23:21:00Z">
        <w:r w:rsidRPr="004A4D57" w:rsidDel="00400BA3">
          <w:rPr>
            <w:rFonts w:ascii="Times New Roman" w:hAnsi="Times New Roman" w:cs="Times New Roman"/>
            <w:bCs/>
            <w:sz w:val="24"/>
            <w:szCs w:val="24"/>
          </w:rPr>
          <w:delText>Table 2</w:delText>
        </w:r>
      </w:del>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151"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152" w:author="Miller, Harvey J." w:date="2019-12-10T13:40:00Z">
        <w:r w:rsidR="00816A10">
          <w:rPr>
            <w:rFonts w:ascii="Times New Roman" w:hAnsi="Times New Roman" w:cs="Times New Roman"/>
            <w:sz w:val="24"/>
            <w:szCs w:val="24"/>
          </w:rPr>
          <w:t xml:space="preserve">time </w:t>
        </w:r>
      </w:ins>
      <w:del w:id="1153"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154"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155" w:author="Luyu Liu" w:date="2019-12-17T18:27:00Z">
        <w:r w:rsidR="00343793" w:rsidRPr="00343793">
          <w:rPr>
            <w:rFonts w:ascii="Times New Roman" w:hAnsi="Times New Roman" w:cs="Times New Roman"/>
            <w:sz w:val="24"/>
            <w:szCs w:val="24"/>
            <w:rPrChange w:id="1156" w:author="Luyu Liu" w:date="2019-12-17T18:27:00Z">
              <w:rPr>
                <w:rFonts w:eastAsia="Yu Mincho"/>
                <w:lang w:eastAsia="ja-JP"/>
              </w:rPr>
            </w:rPrChange>
          </w:rPr>
          <w:t>(</w:t>
        </w:r>
        <w:r w:rsidR="00343793" w:rsidRPr="00343793">
          <w:rPr>
            <w:rFonts w:ascii="Times New Roman" w:hAnsi="Times New Roman" w:cs="Times New Roman"/>
            <w:sz w:val="24"/>
            <w:szCs w:val="24"/>
            <w:rPrChange w:id="1157" w:author="Luyu Liu" w:date="2019-12-17T18:27:00Z">
              <w:rPr>
                <w:noProof/>
              </w:rPr>
            </w:rPrChange>
          </w:rPr>
          <w:t>7</w:t>
        </w:r>
      </w:ins>
      <w:del w:id="1158"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159"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160"/>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161"/>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161"/>
            <w:r w:rsidR="0031733F">
              <w:rPr>
                <w:rStyle w:val="CommentReference"/>
              </w:rPr>
              <w:commentReference w:id="1161"/>
            </w:r>
            <w:r w:rsidR="000831FD">
              <w:rPr>
                <w:rStyle w:val="CommentReference"/>
              </w:rPr>
              <w:commentReference w:id="1160"/>
            </w:r>
          </w:p>
        </w:tc>
      </w:tr>
      <w:commentRangeEnd w:id="1160"/>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162" w:name="_Ref15136477"/>
      <w:r>
        <w:t xml:space="preserve">Table </w:t>
      </w:r>
      <w:r w:rsidR="00235361">
        <w:fldChar w:fldCharType="begin"/>
      </w:r>
      <w:r w:rsidR="00235361">
        <w:instrText xml:space="preserve"> SEQ Table \* ARABIC </w:instrText>
      </w:r>
      <w:r w:rsidR="00235361">
        <w:fldChar w:fldCharType="separate"/>
      </w:r>
      <w:r>
        <w:rPr>
          <w:noProof/>
        </w:rPr>
        <w:t>2</w:t>
      </w:r>
      <w:r w:rsidR="00235361">
        <w:rPr>
          <w:noProof/>
        </w:rPr>
        <w:fldChar w:fldCharType="end"/>
      </w:r>
      <w:bookmarkEnd w:id="1162"/>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13D6E54B"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163" w:author="Luyu Liu" w:date="2019-12-17T23:21:00Z">
        <w:r w:rsidR="00400BA3" w:rsidRPr="00333E7A">
          <w:rPr>
            <w:rFonts w:ascii="Times New Roman" w:hAnsi="Times New Roman" w:cs="Times New Roman"/>
            <w:sz w:val="24"/>
            <w:szCs w:val="24"/>
          </w:rPr>
          <w:t xml:space="preserve">Figure </w:t>
        </w:r>
        <w:r w:rsidR="00400BA3">
          <w:rPr>
            <w:rFonts w:ascii="Times New Roman" w:hAnsi="Times New Roman" w:cs="Times New Roman"/>
            <w:sz w:val="24"/>
            <w:szCs w:val="24"/>
          </w:rPr>
          <w:t>1</w:t>
        </w:r>
      </w:ins>
      <w:del w:id="1164"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165" w:author="Luyu Liu" w:date="2019-12-17T23:21:00Z">
        <w:r w:rsidR="00400BA3" w:rsidRPr="00EF6015">
          <w:rPr>
            <w:rFonts w:ascii="Times New Roman" w:hAnsi="Times New Roman" w:cs="Times New Roman"/>
            <w:sz w:val="24"/>
            <w:szCs w:val="24"/>
          </w:rPr>
          <w:t xml:space="preserve">Figure </w:t>
        </w:r>
        <w:r w:rsidR="00400BA3">
          <w:rPr>
            <w:rFonts w:ascii="Times New Roman" w:hAnsi="Times New Roman" w:cs="Times New Roman"/>
            <w:sz w:val="24"/>
            <w:szCs w:val="24"/>
          </w:rPr>
          <w:t>2</w:t>
        </w:r>
      </w:ins>
      <w:del w:id="1166"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1D2E405F" w:rsidR="00774C49" w:rsidRDefault="00774C49" w:rsidP="00774C49">
      <w:pPr>
        <w:spacing w:line="256" w:lineRule="auto"/>
        <w:ind w:firstLine="720"/>
        <w:jc w:val="both"/>
        <w:rPr>
          <w:ins w:id="1167" w:author="Luyu Liu" w:date="2019-12-17T22:38:00Z"/>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168" w:author="Luyu Liu" w:date="2019-12-17T23:21:00Z">
        <w:r w:rsidR="00400BA3" w:rsidRPr="00065BDE">
          <w:rPr>
            <w:rFonts w:ascii="Times New Roman" w:hAnsi="Times New Roman" w:cs="Times New Roman"/>
            <w:sz w:val="24"/>
            <w:szCs w:val="24"/>
          </w:rPr>
          <w:t xml:space="preserve">Figure </w:t>
        </w:r>
        <w:r w:rsidR="00400BA3">
          <w:rPr>
            <w:rFonts w:ascii="Times New Roman" w:hAnsi="Times New Roman" w:cs="Times New Roman"/>
            <w:sz w:val="24"/>
            <w:szCs w:val="24"/>
          </w:rPr>
          <w:t>7</w:t>
        </w:r>
      </w:ins>
      <w:del w:id="1169"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33A2F543" w14:textId="77777777" w:rsidR="008A75F8" w:rsidRPr="00774C49" w:rsidRDefault="008A75F8" w:rsidP="00774C49">
      <w:pPr>
        <w:spacing w:line="256" w:lineRule="auto"/>
        <w:ind w:firstLine="720"/>
        <w:jc w:val="both"/>
        <w:rPr>
          <w:rFonts w:ascii="Times New Roman" w:hAnsi="Times New Roman" w:cs="Times New Roman"/>
          <w:sz w:val="24"/>
          <w:szCs w:val="24"/>
        </w:rPr>
      </w:pPr>
    </w:p>
    <w:p w14:paraId="5208AEDB" w14:textId="593BE3D2" w:rsidR="00774C49" w:rsidDel="008A75F8" w:rsidRDefault="00774C49" w:rsidP="00774C49">
      <w:pPr>
        <w:pStyle w:val="TimesNewRoman"/>
        <w:ind w:firstLine="720"/>
        <w:jc w:val="both"/>
        <w:rPr>
          <w:del w:id="1170" w:author="Luyu Liu" w:date="2019-12-17T22:38:00Z"/>
        </w:rPr>
      </w:pPr>
    </w:p>
    <w:p w14:paraId="3228F57B" w14:textId="58ABFDFE" w:rsidR="00774C49" w:rsidRPr="005128A9" w:rsidRDefault="00774C49" w:rsidP="00774C49">
      <w:pPr>
        <w:pStyle w:val="TimesNewRoman"/>
        <w:keepNext/>
        <w:jc w:val="center"/>
      </w:pPr>
      <w:del w:id="1171" w:author="Luyu Liu" w:date="2019-12-17T22:38:00Z">
        <w:r w:rsidDel="008A75F8">
          <w:rPr>
            <w:noProof/>
          </w:rPr>
          <w:drawing>
            <wp:inline distT="0" distB="0" distL="0" distR="0" wp14:anchorId="0126AEA9" wp14:editId="7E53728C">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r w:rsidRPr="00862C5F">
        <w:rPr>
          <w:noProof/>
        </w:rPr>
        <w:t xml:space="preserve"> </w:t>
      </w:r>
      <w:del w:id="1172" w:author="Luyu Liu" w:date="2019-12-17T22:38:00Z">
        <w:r w:rsidDel="008A75F8">
          <w:rPr>
            <w:noProof/>
          </w:rPr>
          <w:drawing>
            <wp:inline distT="0" distB="0" distL="0" distR="0" wp14:anchorId="6685D3DC" wp14:editId="5C68D0C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ins w:id="1173" w:author="Luyu Liu" w:date="2019-12-17T22:38:00Z">
        <w:r w:rsidR="008A75F8">
          <w:rPr>
            <w:noProof/>
          </w:rPr>
          <w:drawing>
            <wp:inline distT="0" distB="0" distL="0" distR="0" wp14:anchorId="11F832F9" wp14:editId="612EBA3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ins>
    </w:p>
    <w:p w14:paraId="685E3511" w14:textId="6FE7A6B0" w:rsidR="00774C49" w:rsidRPr="00BF4947" w:rsidRDefault="00774C49" w:rsidP="00774C49">
      <w:pPr>
        <w:spacing w:line="256" w:lineRule="auto"/>
        <w:jc w:val="center"/>
        <w:rPr>
          <w:rFonts w:ascii="Times New Roman" w:hAnsi="Times New Roman" w:cs="Times New Roman"/>
          <w:sz w:val="24"/>
          <w:szCs w:val="24"/>
        </w:rPr>
      </w:pPr>
      <w:bookmarkStart w:id="1174" w:name="_Ref18339654"/>
      <w:commentRangeStart w:id="1175"/>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1176" w:author="Luyu Liu" w:date="2019-12-17T23:18:00Z">
        <w:r w:rsidR="006A3AA4">
          <w:rPr>
            <w:rFonts w:ascii="Times New Roman" w:hAnsi="Times New Roman" w:cs="Times New Roman"/>
            <w:noProof/>
            <w:sz w:val="24"/>
            <w:szCs w:val="24"/>
          </w:rPr>
          <w:t>7</w:t>
        </w:r>
      </w:ins>
      <w:del w:id="1177" w:author="Luyu Liu" w:date="2019-12-17T23:18:00Z">
        <w:r w:rsidR="00CA19A2" w:rsidDel="006A3AA4">
          <w:rPr>
            <w:rFonts w:ascii="Times New Roman" w:hAnsi="Times New Roman" w:cs="Times New Roman"/>
            <w:noProof/>
            <w:sz w:val="24"/>
            <w:szCs w:val="24"/>
          </w:rPr>
          <w:delText>8</w:delText>
        </w:r>
      </w:del>
      <w:r w:rsidRPr="00065BDE">
        <w:rPr>
          <w:rFonts w:ascii="Times New Roman" w:hAnsi="Times New Roman" w:cs="Times New Roman"/>
          <w:sz w:val="24"/>
          <w:szCs w:val="24"/>
        </w:rPr>
        <w:fldChar w:fldCharType="end"/>
      </w:r>
      <w:bookmarkEnd w:id="1174"/>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175"/>
      <w:r>
        <w:rPr>
          <w:rStyle w:val="CommentReference"/>
        </w:rPr>
        <w:commentReference w:id="1175"/>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178" w:author="Miller, Harvey J." w:date="2019-12-10T13:41:00Z">
        <w:r w:rsidR="00745E73">
          <w:rPr>
            <w:rFonts w:ascii="Times New Roman" w:hAnsi="Times New Roman" w:cs="Times New Roman"/>
            <w:sz w:val="24"/>
            <w:szCs w:val="24"/>
          </w:rPr>
          <w:t>note these are based on overall performance.  T</w:t>
        </w:r>
      </w:ins>
      <w:del w:id="1179"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180" w:author="Miller, Harvey J." w:date="2019-12-10T13:41:00Z">
        <w:r w:rsidR="00745E73">
          <w:rPr>
            <w:rFonts w:ascii="Times New Roman" w:hAnsi="Times New Roman" w:cs="Times New Roman"/>
            <w:sz w:val="24"/>
            <w:szCs w:val="24"/>
          </w:rPr>
          <w:t xml:space="preserve">these </w:t>
        </w:r>
      </w:ins>
      <w:del w:id="1181"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pPr>
        <w:pStyle w:val="IndentTimesNewRoman"/>
        <w:numPr>
          <w:ilvl w:val="1"/>
          <w:numId w:val="5"/>
        </w:numPr>
        <w:rPr>
          <w:b/>
        </w:rPr>
        <w:pPrChange w:id="1182"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183" w:author="Luyu Liu" w:date="2019-12-17T16:06:00Z"/>
          <w:bCs/>
          <w:rPrChange w:id="1184" w:author="Luyu Liu" w:date="2019-12-17T16:06:00Z">
            <w:rPr>
              <w:ins w:id="1185" w:author="Luyu Liu" w:date="2019-12-17T16:06:00Z"/>
              <w:b/>
            </w:rPr>
          </w:rPrChange>
        </w:rPr>
      </w:pPr>
      <w:r w:rsidRPr="00855803">
        <w:rPr>
          <w:bCs/>
          <w:rPrChange w:id="1186" w:author="Luyu Liu" w:date="2019-12-17T16:06:00Z">
            <w:rPr>
              <w:b/>
            </w:rPr>
          </w:rPrChange>
        </w:rPr>
        <w:t>Hourly pattern</w:t>
      </w:r>
      <w:del w:id="1187" w:author="Luyu Liu" w:date="2019-12-17T16:08:00Z">
        <w:r w:rsidRPr="00855803" w:rsidDel="00E844EA">
          <w:rPr>
            <w:bCs/>
            <w:rPrChange w:id="1188" w:author="Luyu Liu" w:date="2019-12-17T16:06:00Z">
              <w:rPr>
                <w:b/>
              </w:rPr>
            </w:rPrChange>
          </w:rPr>
          <w:delText xml:space="preserve">.  </w:delText>
        </w:r>
      </w:del>
    </w:p>
    <w:p w14:paraId="3FEE475C" w14:textId="655D617F"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ins w:id="1189" w:author="Luyu Liu" w:date="2019-12-17T23:21:00Z">
        <w:r w:rsidR="00400BA3" w:rsidRPr="00B338F3">
          <w:t xml:space="preserve">Figure </w:t>
        </w:r>
        <w:r w:rsidR="00400BA3">
          <w:rPr>
            <w:noProof/>
          </w:rPr>
          <w:t>8</w:t>
        </w:r>
      </w:ins>
      <w:del w:id="1190" w:author="Luyu Liu" w:date="2019-12-17T23:21:00Z">
        <w:r w:rsidR="00AF1C7C" w:rsidRPr="00B338F3" w:rsidDel="00400BA3">
          <w:delText xml:space="preserve">Figure </w:delText>
        </w:r>
        <w:r w:rsidR="00AF1C7C" w:rsidDel="00400BA3">
          <w:rPr>
            <w:noProof/>
          </w:rPr>
          <w:delText>8</w:delText>
        </w:r>
      </w:del>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ins w:id="1191" w:author="Luyu Liu" w:date="2019-12-17T23:21:00Z">
        <w:r w:rsidR="00400BA3" w:rsidRPr="00282A53">
          <w:t xml:space="preserve">Figure </w:t>
        </w:r>
        <w:r w:rsidR="00400BA3">
          <w:rPr>
            <w:noProof/>
          </w:rPr>
          <w:t>9</w:t>
        </w:r>
      </w:ins>
      <w:del w:id="1192" w:author="Luyu Liu" w:date="2019-12-17T23:21:00Z">
        <w:r w:rsidR="00AF1C7C" w:rsidRPr="00282A53" w:rsidDel="00400BA3">
          <w:delText xml:space="preserve">Figure </w:delText>
        </w:r>
        <w:r w:rsidR="00AF1C7C" w:rsidDel="00400BA3">
          <w:rPr>
            <w:noProof/>
          </w:rPr>
          <w:delText>9</w:delText>
        </w:r>
      </w:del>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193"/>
      <w:r w:rsidR="00F82824">
        <w:t>This suggests that PT is more sensitive to the headway</w:t>
      </w:r>
      <w:r w:rsidR="005F6743">
        <w:t xml:space="preserve"> and delays than ST</w:t>
      </w:r>
      <w:ins w:id="1194" w:author="Miller, Harvey J." w:date="2019-12-10T13:43:00Z">
        <w:r w:rsidR="00745E73">
          <w:t>.</w:t>
        </w:r>
      </w:ins>
      <w:del w:id="1195"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193"/>
        <w:r w:rsidDel="00745E73">
          <w:rPr>
            <w:rStyle w:val="CommentReference"/>
            <w:rFonts w:asciiTheme="minorHAnsi" w:hAnsiTheme="minorHAnsi" w:cstheme="minorBidi"/>
          </w:rPr>
          <w:commentReference w:id="1193"/>
        </w:r>
      </w:del>
    </w:p>
    <w:p w14:paraId="7A96F31E" w14:textId="4AFF3880" w:rsidR="00F82824" w:rsidRDefault="00F82824" w:rsidP="00F82824">
      <w:pPr>
        <w:pStyle w:val="IndentTimesNewRoman"/>
        <w:keepNext/>
        <w:ind w:firstLine="0"/>
      </w:pPr>
      <w:del w:id="1196" w:author="Luyu Liu" w:date="2019-12-17T22:39:00Z">
        <w:r w:rsidDel="008A75F8">
          <w:rPr>
            <w:noProof/>
          </w:rPr>
          <w:drawing>
            <wp:inline distT="0" distB="0" distL="0" distR="0" wp14:anchorId="426CBEE0" wp14:editId="7C57EFA8">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del>
      <w:ins w:id="1197" w:author="Luyu Liu" w:date="2019-12-17T22:39:00Z">
        <w:r w:rsidR="008A75F8">
          <w:rPr>
            <w:noProof/>
          </w:rPr>
          <w:drawing>
            <wp:inline distT="0" distB="0" distL="0" distR="0" wp14:anchorId="16129879" wp14:editId="018AF5AA">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ins>
    </w:p>
    <w:p w14:paraId="0BF9B279" w14:textId="5A11B040" w:rsidR="00F82824" w:rsidRDefault="00F82824" w:rsidP="00F82824">
      <w:pPr>
        <w:spacing w:line="256" w:lineRule="auto"/>
        <w:jc w:val="center"/>
        <w:rPr>
          <w:rFonts w:ascii="Times New Roman" w:hAnsi="Times New Roman" w:cs="Times New Roman"/>
          <w:sz w:val="24"/>
          <w:szCs w:val="24"/>
        </w:rPr>
      </w:pPr>
      <w:bookmarkStart w:id="1198" w:name="_Ref11510776"/>
      <w:commentRangeStart w:id="1199"/>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1200" w:author="Luyu Liu" w:date="2019-12-17T23:21:00Z">
        <w:r w:rsidR="00400BA3">
          <w:rPr>
            <w:rFonts w:ascii="Times New Roman" w:hAnsi="Times New Roman" w:cs="Times New Roman"/>
            <w:noProof/>
            <w:sz w:val="24"/>
            <w:szCs w:val="24"/>
          </w:rPr>
          <w:t>8</w:t>
        </w:r>
      </w:ins>
      <w:del w:id="1201" w:author="Luyu Liu" w:date="2019-12-17T23:18:00Z">
        <w:r w:rsidR="00AF1C7C" w:rsidDel="006A3AA4">
          <w:rPr>
            <w:rFonts w:ascii="Times New Roman" w:hAnsi="Times New Roman" w:cs="Times New Roman"/>
            <w:noProof/>
            <w:sz w:val="24"/>
            <w:szCs w:val="24"/>
          </w:rPr>
          <w:delText>9</w:delText>
        </w:r>
      </w:del>
      <w:r w:rsidRPr="00B338F3">
        <w:rPr>
          <w:rFonts w:ascii="Times New Roman" w:hAnsi="Times New Roman" w:cs="Times New Roman"/>
          <w:sz w:val="24"/>
          <w:szCs w:val="24"/>
        </w:rPr>
        <w:fldChar w:fldCharType="end"/>
      </w:r>
      <w:bookmarkEnd w:id="1198"/>
      <w:r w:rsidR="00BE78D3">
        <w:rPr>
          <w:rFonts w:ascii="Times New Roman" w:hAnsi="Times New Roman" w:cs="Times New Roman"/>
          <w:sz w:val="24"/>
          <w:szCs w:val="24"/>
        </w:rPr>
        <w:t>: T</w:t>
      </w:r>
      <w:ins w:id="1202" w:author="Luyu Liu" w:date="2019-12-17T22:34:00Z">
        <w:r w:rsidR="00DD16AE">
          <w:rPr>
            <w:rFonts w:ascii="Times New Roman" w:hAnsi="Times New Roman" w:cs="Times New Roman"/>
            <w:sz w:val="24"/>
            <w:szCs w:val="24"/>
          </w:rPr>
          <w:t>PS</w:t>
        </w:r>
      </w:ins>
      <w:del w:id="1203" w:author="Luyu Liu" w:date="2019-12-17T22:34:00Z">
        <w:r w:rsidR="00BE78D3" w:rsidDel="00DD16AE">
          <w:rPr>
            <w:rFonts w:ascii="Times New Roman" w:hAnsi="Times New Roman" w:cs="Times New Roman"/>
            <w:sz w:val="24"/>
            <w:szCs w:val="24"/>
          </w:rPr>
          <w:delText>SP</w:delText>
        </w:r>
      </w:del>
      <w:r w:rsidR="00BE78D3">
        <w:rPr>
          <w:rFonts w:ascii="Times New Roman" w:hAnsi="Times New Roman" w:cs="Times New Roman"/>
          <w:sz w:val="24"/>
          <w:szCs w:val="24"/>
        </w:rPr>
        <w:t xml:space="preserve">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199"/>
      <w:r w:rsidR="002501BF">
        <w:rPr>
          <w:rStyle w:val="CommentReference"/>
        </w:rPr>
        <w:commentReference w:id="1199"/>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DC392A0" w:rsidR="00F82824" w:rsidRDefault="00F82824" w:rsidP="00F82824">
      <w:pPr>
        <w:keepNext/>
        <w:spacing w:line="256" w:lineRule="auto"/>
      </w:pPr>
      <w:del w:id="1204" w:author="Luyu Liu" w:date="2019-12-17T22:39:00Z">
        <w:r w:rsidDel="008A75F8">
          <w:rPr>
            <w:noProof/>
          </w:rPr>
          <w:lastRenderedPageBreak/>
          <w:drawing>
            <wp:inline distT="0" distB="0" distL="0" distR="0" wp14:anchorId="0EB7D0F6" wp14:editId="4BC4DC78">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ins w:id="1205" w:author="Luyu Liu" w:date="2019-12-17T22:39:00Z">
        <w:r w:rsidR="008A75F8">
          <w:rPr>
            <w:noProof/>
          </w:rPr>
          <w:drawing>
            <wp:inline distT="0" distB="0" distL="0" distR="0" wp14:anchorId="7DB6D8B8" wp14:editId="5755484D">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ins>
    </w:p>
    <w:p w14:paraId="178AC9CF" w14:textId="174559C8" w:rsidR="00F82824" w:rsidRDefault="00F82824" w:rsidP="00F82824">
      <w:pPr>
        <w:spacing w:line="256" w:lineRule="auto"/>
        <w:jc w:val="center"/>
        <w:rPr>
          <w:rFonts w:ascii="Times New Roman" w:hAnsi="Times New Roman" w:cs="Times New Roman"/>
          <w:sz w:val="24"/>
          <w:szCs w:val="24"/>
        </w:rPr>
      </w:pPr>
      <w:bookmarkStart w:id="1206" w:name="_Ref24372002"/>
      <w:commentRangeStart w:id="1207"/>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ins w:id="1208" w:author="Luyu Liu" w:date="2019-12-17T23:18:00Z">
        <w:r w:rsidR="006A3AA4">
          <w:rPr>
            <w:rFonts w:ascii="Times New Roman" w:hAnsi="Times New Roman" w:cs="Times New Roman"/>
            <w:noProof/>
            <w:sz w:val="24"/>
            <w:szCs w:val="24"/>
          </w:rPr>
          <w:t>9</w:t>
        </w:r>
      </w:ins>
      <w:del w:id="1209" w:author="Luyu Liu" w:date="2019-12-17T23:18:00Z">
        <w:r w:rsidR="00AF1C7C" w:rsidDel="006A3AA4">
          <w:rPr>
            <w:rFonts w:ascii="Times New Roman" w:hAnsi="Times New Roman" w:cs="Times New Roman"/>
            <w:noProof/>
            <w:sz w:val="24"/>
            <w:szCs w:val="24"/>
          </w:rPr>
          <w:delText>10</w:delText>
        </w:r>
      </w:del>
      <w:r w:rsidRPr="00282A53">
        <w:rPr>
          <w:rFonts w:ascii="Times New Roman" w:hAnsi="Times New Roman" w:cs="Times New Roman"/>
          <w:sz w:val="24"/>
          <w:szCs w:val="24"/>
        </w:rPr>
        <w:fldChar w:fldCharType="end"/>
      </w:r>
      <w:bookmarkEnd w:id="1206"/>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207"/>
      <w:r w:rsidR="002501BF">
        <w:rPr>
          <w:rStyle w:val="CommentReference"/>
        </w:rPr>
        <w:commentReference w:id="1207"/>
      </w:r>
    </w:p>
    <w:p w14:paraId="364E79F0" w14:textId="2D02B334" w:rsidR="00855803" w:rsidRPr="00855803" w:rsidRDefault="008C50B5">
      <w:pPr>
        <w:pStyle w:val="ListParagraph"/>
        <w:numPr>
          <w:ilvl w:val="2"/>
          <w:numId w:val="5"/>
        </w:numPr>
        <w:spacing w:line="256" w:lineRule="auto"/>
        <w:jc w:val="both"/>
        <w:rPr>
          <w:ins w:id="1210" w:author="Luyu Liu" w:date="2019-12-17T16:06:00Z"/>
          <w:rFonts w:ascii="Times New Roman" w:hAnsi="Times New Roman" w:cs="Times New Roman"/>
          <w:bCs/>
          <w:sz w:val="24"/>
          <w:szCs w:val="24"/>
          <w:rPrChange w:id="1211" w:author="Luyu Liu" w:date="2019-12-17T16:06:00Z">
            <w:rPr>
              <w:ins w:id="1212" w:author="Luyu Liu" w:date="2019-12-17T16:06:00Z"/>
            </w:rPr>
          </w:rPrChange>
        </w:rPr>
        <w:pPrChange w:id="1213" w:author="Luyu Liu" w:date="2019-12-17T16:06:00Z">
          <w:pPr>
            <w:spacing w:line="256" w:lineRule="auto"/>
            <w:jc w:val="both"/>
          </w:pPr>
        </w:pPrChange>
      </w:pPr>
      <w:r w:rsidRPr="00855803">
        <w:rPr>
          <w:rFonts w:ascii="Times New Roman" w:hAnsi="Times New Roman" w:cs="Times New Roman"/>
          <w:bCs/>
          <w:sz w:val="24"/>
          <w:szCs w:val="24"/>
          <w:rPrChange w:id="1214" w:author="Luyu Liu" w:date="2019-12-17T16:06:00Z">
            <w:rPr/>
          </w:rPrChange>
        </w:rPr>
        <w:t>S</w:t>
      </w:r>
      <w:r w:rsidR="00952DE0" w:rsidRPr="00855803">
        <w:rPr>
          <w:rFonts w:ascii="Times New Roman" w:hAnsi="Times New Roman" w:cs="Times New Roman"/>
          <w:bCs/>
          <w:sz w:val="24"/>
          <w:szCs w:val="24"/>
          <w:rPrChange w:id="1215" w:author="Luyu Liu" w:date="2019-12-17T16:06:00Z">
            <w:rPr/>
          </w:rPrChange>
        </w:rPr>
        <w:t>ervice headway</w:t>
      </w:r>
      <w:del w:id="1216" w:author="Luyu Liu" w:date="2019-12-17T16:08:00Z">
        <w:r w:rsidR="00952DE0" w:rsidRPr="00855803" w:rsidDel="00E844EA">
          <w:rPr>
            <w:rFonts w:ascii="Times New Roman" w:hAnsi="Times New Roman" w:cs="Times New Roman"/>
            <w:bCs/>
            <w:sz w:val="24"/>
            <w:szCs w:val="24"/>
            <w:rPrChange w:id="1217"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78752AD6"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218" w:author="Luyu Liu" w:date="2019-12-17T23:21:00Z">
        <w:r w:rsidR="00400BA3" w:rsidRPr="00400BA3">
          <w:rPr>
            <w:rFonts w:ascii="Times New Roman" w:hAnsi="Times New Roman" w:cs="Times New Roman"/>
            <w:sz w:val="24"/>
            <w:szCs w:val="24"/>
            <w:rPrChange w:id="1219" w:author="Luyu Liu" w:date="2019-12-17T23:21:00Z">
              <w:rPr/>
            </w:rPrChange>
          </w:rPr>
          <w:t xml:space="preserve">Figure </w:t>
        </w:r>
        <w:r w:rsidR="00400BA3" w:rsidRPr="00400BA3">
          <w:rPr>
            <w:rFonts w:ascii="Times New Roman" w:hAnsi="Times New Roman" w:cs="Times New Roman"/>
            <w:sz w:val="24"/>
            <w:szCs w:val="24"/>
            <w:rPrChange w:id="1220" w:author="Luyu Liu" w:date="2019-12-17T23:21:00Z">
              <w:rPr>
                <w:noProof/>
              </w:rPr>
            </w:rPrChange>
          </w:rPr>
          <w:t>10</w:t>
        </w:r>
      </w:ins>
      <w:del w:id="1221"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0C65BAD1"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222"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223"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24" w:author="Luyu Liu" w:date="2019-12-17T23:21:00Z">
        <w:r w:rsidR="00400BA3" w:rsidRPr="00400BA3">
          <w:rPr>
            <w:rFonts w:ascii="Times New Roman" w:hAnsi="Times New Roman" w:cs="Times New Roman"/>
            <w:sz w:val="24"/>
            <w:szCs w:val="24"/>
            <w:rPrChange w:id="1225" w:author="Luyu Liu" w:date="2019-12-17T23:21:00Z">
              <w:rPr/>
            </w:rPrChange>
          </w:rPr>
          <w:t xml:space="preserve">Figure </w:t>
        </w:r>
        <w:r w:rsidR="00400BA3" w:rsidRPr="00400BA3">
          <w:rPr>
            <w:rFonts w:ascii="Times New Roman" w:hAnsi="Times New Roman" w:cs="Times New Roman"/>
            <w:sz w:val="24"/>
            <w:szCs w:val="24"/>
            <w:rPrChange w:id="1226" w:author="Luyu Liu" w:date="2019-12-17T23:21:00Z">
              <w:rPr>
                <w:noProof/>
              </w:rPr>
            </w:rPrChange>
          </w:rPr>
          <w:t>10</w:t>
        </w:r>
      </w:ins>
      <w:del w:id="1227"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192B9A61" w:rsidR="00952DE0" w:rsidRDefault="00952DE0" w:rsidP="00952DE0">
      <w:pPr>
        <w:keepNext/>
        <w:spacing w:line="256" w:lineRule="auto"/>
        <w:jc w:val="center"/>
      </w:pPr>
      <w:del w:id="1228" w:author="Luyu Liu" w:date="2019-12-17T22:39:00Z">
        <w:r w:rsidDel="008A75F8">
          <w:rPr>
            <w:noProof/>
          </w:rPr>
          <w:lastRenderedPageBreak/>
          <w:drawing>
            <wp:inline distT="0" distB="0" distL="0" distR="0" wp14:anchorId="07DEFBC4" wp14:editId="05CD8751">
              <wp:extent cx="2984500" cy="2867803"/>
              <wp:effectExtent l="0" t="0" r="6350" b="889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Del="008A75F8">
          <w:rPr>
            <w:noProof/>
          </w:rPr>
          <w:drawing>
            <wp:inline distT="0" distB="0" distL="0" distR="0" wp14:anchorId="48C8958A" wp14:editId="25AD1BFB">
              <wp:extent cx="2950210" cy="2870274"/>
              <wp:effectExtent l="0" t="0" r="2540" b="63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ins w:id="1229" w:author="Luyu Liu" w:date="2019-12-17T22:39:00Z">
        <w:r w:rsidR="008A75F8">
          <w:rPr>
            <w:noProof/>
          </w:rPr>
          <w:drawing>
            <wp:inline distT="0" distB="0" distL="0" distR="0" wp14:anchorId="736A81F0" wp14:editId="53810F0F">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ins>
    </w:p>
    <w:p w14:paraId="78C3BAB7" w14:textId="1C19413F" w:rsidR="00952DE0" w:rsidDel="00E844EA" w:rsidRDefault="00952DE0" w:rsidP="00E844EA">
      <w:pPr>
        <w:pStyle w:val="IndentTimesNewRoman"/>
        <w:ind w:firstLine="0"/>
        <w:jc w:val="center"/>
        <w:rPr>
          <w:del w:id="1230" w:author="Luyu Liu" w:date="2019-12-17T16:09:00Z"/>
          <w:b/>
        </w:rPr>
      </w:pPr>
      <w:bookmarkStart w:id="1231" w:name="_Ref21939313"/>
      <w:commentRangeStart w:id="1232"/>
      <w:commentRangeStart w:id="1233"/>
      <w:r w:rsidRPr="00214628">
        <w:t xml:space="preserve">Figure </w:t>
      </w:r>
      <w:r w:rsidR="00235361">
        <w:fldChar w:fldCharType="begin"/>
      </w:r>
      <w:r w:rsidR="00235361">
        <w:instrText xml:space="preserve"> SEQ Figure \* ARABIC </w:instrText>
      </w:r>
      <w:r w:rsidR="00235361">
        <w:fldChar w:fldCharType="separate"/>
      </w:r>
      <w:ins w:id="1234" w:author="Luyu Liu" w:date="2019-12-17T23:18:00Z">
        <w:r w:rsidR="006A3AA4">
          <w:rPr>
            <w:noProof/>
          </w:rPr>
          <w:t>10</w:t>
        </w:r>
      </w:ins>
      <w:del w:id="1235" w:author="Luyu Liu" w:date="2019-12-17T23:18:00Z">
        <w:r w:rsidDel="006A3AA4">
          <w:rPr>
            <w:noProof/>
          </w:rPr>
          <w:delText>11</w:delText>
        </w:r>
      </w:del>
      <w:r w:rsidR="00235361">
        <w:rPr>
          <w:rFonts w:asciiTheme="minorHAnsi" w:hAnsiTheme="minorHAnsi" w:cstheme="minorBidi"/>
          <w:noProof/>
          <w:sz w:val="22"/>
          <w:szCs w:val="22"/>
        </w:rPr>
        <w:fldChar w:fldCharType="end"/>
      </w:r>
      <w:bookmarkEnd w:id="1231"/>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232"/>
      <w:r w:rsidR="0040511B">
        <w:rPr>
          <w:rStyle w:val="CommentReference"/>
          <w:rFonts w:asciiTheme="minorHAnsi" w:hAnsiTheme="minorHAnsi" w:cstheme="minorBidi"/>
        </w:rPr>
        <w:commentReference w:id="1232"/>
      </w:r>
      <w:commentRangeEnd w:id="1233"/>
      <w:r w:rsidR="003E045A">
        <w:rPr>
          <w:rStyle w:val="CommentReference"/>
          <w:rFonts w:asciiTheme="minorHAnsi" w:hAnsiTheme="minorHAnsi" w:cstheme="minorBidi"/>
        </w:rPr>
        <w:commentReference w:id="1233"/>
      </w:r>
    </w:p>
    <w:p w14:paraId="18986B43" w14:textId="2A579E77" w:rsidR="00E844EA" w:rsidRDefault="00E844EA" w:rsidP="00952DE0">
      <w:pPr>
        <w:pStyle w:val="IndentTimesNewRoman"/>
        <w:ind w:firstLine="0"/>
        <w:jc w:val="center"/>
        <w:rPr>
          <w:ins w:id="1236" w:author="Luyu Liu" w:date="2019-12-17T16:09:00Z"/>
          <w:b/>
        </w:rPr>
      </w:pPr>
    </w:p>
    <w:p w14:paraId="2F047277" w14:textId="6B5D9B7D" w:rsidR="00EF3EDC" w:rsidRDefault="00EF3EDC" w:rsidP="00E844EA">
      <w:pPr>
        <w:pStyle w:val="IndentTimesNewRoman"/>
        <w:ind w:firstLine="0"/>
        <w:rPr>
          <w:ins w:id="1237" w:author="Luyu Liu" w:date="2019-12-17T16:11:00Z"/>
          <w:b/>
        </w:rPr>
      </w:pPr>
    </w:p>
    <w:p w14:paraId="31F62EBE" w14:textId="757A9456" w:rsidR="00EF3EDC" w:rsidRDefault="00EF3EDC" w:rsidP="00EF3EDC">
      <w:pPr>
        <w:pStyle w:val="IndentTimesNewRoman"/>
        <w:numPr>
          <w:ilvl w:val="1"/>
          <w:numId w:val="5"/>
        </w:numPr>
        <w:rPr>
          <w:ins w:id="1238" w:author="Luyu Liu" w:date="2019-12-17T16:12:00Z"/>
          <w:b/>
        </w:rPr>
      </w:pPr>
      <w:ins w:id="1239" w:author="Luyu Liu" w:date="2019-12-17T16:11:00Z">
        <w:r>
          <w:rPr>
            <w:b/>
          </w:rPr>
          <w:t>TPS performance over space</w:t>
        </w:r>
      </w:ins>
    </w:p>
    <w:p w14:paraId="3BD81A1E" w14:textId="019B8813" w:rsidR="00B05586" w:rsidRPr="00EF3EDC" w:rsidDel="00E844EA" w:rsidRDefault="00EF3EDC">
      <w:pPr>
        <w:pStyle w:val="IndentTimesNewRoman"/>
        <w:numPr>
          <w:ilvl w:val="2"/>
          <w:numId w:val="5"/>
        </w:numPr>
        <w:rPr>
          <w:del w:id="1240" w:author="Luyu Liu" w:date="2019-12-17T16:07:00Z"/>
          <w:bCs/>
          <w:rPrChange w:id="1241" w:author="Luyu Liu" w:date="2019-12-17T16:12:00Z">
            <w:rPr>
              <w:del w:id="1242" w:author="Luyu Liu" w:date="2019-12-17T16:07:00Z"/>
              <w:b/>
            </w:rPr>
          </w:rPrChange>
        </w:rPr>
        <w:pPrChange w:id="1243" w:author="Luyu Liu" w:date="2019-12-17T16:12:00Z">
          <w:pPr>
            <w:pStyle w:val="IndentTimesNewRoman"/>
            <w:ind w:firstLine="0"/>
          </w:pPr>
        </w:pPrChange>
      </w:pPr>
      <w:ins w:id="1244" w:author="Luyu Liu" w:date="2019-12-17T16:12:00Z">
        <w:r w:rsidRPr="00EF3EDC">
          <w:rPr>
            <w:bCs/>
            <w:rPrChange w:id="1245" w:author="Luyu Liu" w:date="2019-12-17T16:12:00Z">
              <w:rPr>
                <w:b/>
              </w:rPr>
            </w:rPrChange>
          </w:rPr>
          <w:t>Walking time to bus stops</w:t>
        </w:r>
      </w:ins>
    </w:p>
    <w:p w14:paraId="23C90B58" w14:textId="2434DDA7" w:rsidR="005F6743" w:rsidDel="00E844EA" w:rsidRDefault="00BE78D3">
      <w:pPr>
        <w:pStyle w:val="IndentTimesNewRoman"/>
        <w:numPr>
          <w:ilvl w:val="2"/>
          <w:numId w:val="5"/>
        </w:numPr>
        <w:rPr>
          <w:del w:id="1246" w:author="Luyu Liu" w:date="2019-12-17T16:07:00Z"/>
          <w:bCs/>
        </w:rPr>
        <w:pPrChange w:id="1247" w:author="Luyu Liu" w:date="2019-12-17T16:12:00Z">
          <w:pPr>
            <w:pStyle w:val="IndentTimesNewRoman"/>
            <w:ind w:firstLine="0"/>
          </w:pPr>
        </w:pPrChange>
      </w:pPr>
      <w:del w:id="1248" w:author="Luyu Liu" w:date="2019-12-17T16:07:00Z">
        <w:r w:rsidRPr="00E844EA" w:rsidDel="00B05586">
          <w:rPr>
            <w:bCs/>
            <w:rPrChange w:id="1249" w:author="Luyu Liu" w:date="2019-12-17T16:08:00Z">
              <w:rPr>
                <w:b/>
              </w:rPr>
            </w:rPrChange>
          </w:rPr>
          <w:delText>4.4.</w:delText>
        </w:r>
        <w:r w:rsidR="005F6743" w:rsidRPr="00E844EA" w:rsidDel="00B05586">
          <w:rPr>
            <w:bCs/>
            <w:rPrChange w:id="1250" w:author="Luyu Liu" w:date="2019-12-17T16:08:00Z">
              <w:rPr>
                <w:b/>
              </w:rPr>
            </w:rPrChange>
          </w:rPr>
          <w:delText xml:space="preserve"> TPS performance </w:delText>
        </w:r>
        <w:r w:rsidRPr="00E844EA" w:rsidDel="00B05586">
          <w:rPr>
            <w:bCs/>
            <w:rPrChange w:id="1251" w:author="Luyu Liu" w:date="2019-12-17T16:08:00Z">
              <w:rPr>
                <w:b/>
              </w:rPr>
            </w:rPrChange>
          </w:rPr>
          <w:delText xml:space="preserve">over </w:delText>
        </w:r>
        <w:r w:rsidR="005F6743" w:rsidRPr="00E844EA" w:rsidDel="00B05586">
          <w:rPr>
            <w:bCs/>
            <w:rPrChange w:id="1252" w:author="Luyu Liu" w:date="2019-12-17T16:08:00Z">
              <w:rPr>
                <w:b/>
              </w:rPr>
            </w:rPrChange>
          </w:rPr>
          <w:delText>space</w:delText>
        </w:r>
      </w:del>
    </w:p>
    <w:p w14:paraId="4746B49E" w14:textId="46BFFE1E" w:rsidR="00E844EA" w:rsidRPr="00E844EA" w:rsidRDefault="00613F2A">
      <w:pPr>
        <w:pStyle w:val="IndentTimesNewRoman"/>
        <w:numPr>
          <w:ilvl w:val="2"/>
          <w:numId w:val="5"/>
        </w:numPr>
        <w:rPr>
          <w:ins w:id="1253" w:author="Luyu Liu" w:date="2019-12-17T16:08:00Z"/>
          <w:bCs/>
          <w:rPrChange w:id="1254" w:author="Luyu Liu" w:date="2019-12-17T16:08:00Z">
            <w:rPr>
              <w:ins w:id="1255" w:author="Luyu Liu" w:date="2019-12-17T16:08:00Z"/>
              <w:rFonts w:ascii="Times New Roman" w:hAnsi="Times New Roman" w:cs="Times New Roman"/>
              <w:b/>
              <w:sz w:val="24"/>
              <w:szCs w:val="24"/>
            </w:rPr>
          </w:rPrChange>
        </w:rPr>
        <w:pPrChange w:id="1256" w:author="Luyu Liu" w:date="2019-12-17T16:12:00Z">
          <w:pPr>
            <w:spacing w:line="256" w:lineRule="auto"/>
            <w:jc w:val="both"/>
          </w:pPr>
        </w:pPrChange>
      </w:pPr>
      <w:del w:id="1257" w:author="Luyu Liu" w:date="2019-12-17T16:12:00Z">
        <w:r w:rsidRPr="00E844EA" w:rsidDel="00EF3EDC">
          <w:rPr>
            <w:bCs/>
            <w:rPrChange w:id="1258" w:author="Luyu Liu" w:date="2019-12-17T16:08:00Z">
              <w:rPr>
                <w:b/>
              </w:rPr>
            </w:rPrChange>
          </w:rPr>
          <w:delText>Walking time to bus stops</w:delText>
        </w:r>
      </w:del>
      <w:del w:id="1259" w:author="Luyu Liu" w:date="2019-12-17T16:08:00Z">
        <w:r w:rsidRPr="00E844EA" w:rsidDel="00E844EA">
          <w:rPr>
            <w:bCs/>
            <w:rPrChange w:id="1260" w:author="Luyu Liu" w:date="2019-12-17T16:08:00Z">
              <w:rPr>
                <w:b/>
              </w:rPr>
            </w:rPrChange>
          </w:rPr>
          <w:delText xml:space="preserve">.   </w:delText>
        </w:r>
      </w:del>
    </w:p>
    <w:p w14:paraId="1F8F02BB" w14:textId="52E7FD1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61" w:author="Luyu Liu" w:date="2019-12-17T23:21:00Z">
        <w:r w:rsidR="00400BA3" w:rsidRPr="001A120D">
          <w:rPr>
            <w:rFonts w:ascii="Times New Roman" w:hAnsi="Times New Roman" w:cs="Times New Roman"/>
            <w:sz w:val="24"/>
            <w:szCs w:val="24"/>
          </w:rPr>
          <w:t xml:space="preserve">Figure </w:t>
        </w:r>
        <w:r w:rsidR="00400BA3">
          <w:rPr>
            <w:rFonts w:ascii="Times New Roman" w:hAnsi="Times New Roman" w:cs="Times New Roman"/>
            <w:noProof/>
            <w:sz w:val="24"/>
            <w:szCs w:val="24"/>
          </w:rPr>
          <w:t>11</w:t>
        </w:r>
      </w:ins>
      <w:del w:id="1262" w:author="Luyu Liu" w:date="2019-12-17T23:21:00Z">
        <w:r w:rsidRPr="001A120D"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63" w:author="Luyu Liu" w:date="2019-12-17T23:21:00Z">
        <w:r w:rsidR="00400BA3" w:rsidRPr="00663896">
          <w:rPr>
            <w:rFonts w:ascii="Times New Roman" w:hAnsi="Times New Roman" w:cs="Times New Roman"/>
            <w:sz w:val="24"/>
            <w:szCs w:val="24"/>
          </w:rPr>
          <w:t xml:space="preserve">Figure </w:t>
        </w:r>
        <w:r w:rsidR="00400BA3">
          <w:rPr>
            <w:rFonts w:ascii="Times New Roman" w:hAnsi="Times New Roman" w:cs="Times New Roman"/>
            <w:noProof/>
            <w:sz w:val="24"/>
            <w:szCs w:val="24"/>
          </w:rPr>
          <w:t>12</w:t>
        </w:r>
      </w:ins>
      <w:del w:id="1264" w:author="Luyu Liu" w:date="2019-12-17T23:21:00Z">
        <w:r w:rsidRPr="00663896"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265"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266" w:author="Miller, Harvey J." w:date="2019-12-10T13:47:00Z">
        <w:r w:rsidDel="00BA0088">
          <w:rPr>
            <w:rFonts w:ascii="Times New Roman" w:hAnsi="Times New Roman" w:cs="Times New Roman"/>
            <w:sz w:val="24"/>
            <w:szCs w:val="24"/>
          </w:rPr>
          <w:delText xml:space="preserve"> become</w:delText>
        </w:r>
      </w:del>
      <w:ins w:id="1267" w:author="Luyu Liu" w:date="2019-12-17T19:35:00Z">
        <w:r w:rsidR="0001461D">
          <w:rPr>
            <w:rFonts w:ascii="Times New Roman" w:hAnsi="Times New Roman" w:cs="Times New Roman"/>
            <w:sz w:val="24"/>
            <w:szCs w:val="24"/>
          </w:rPr>
          <w:t xml:space="preserve">: </w:t>
        </w:r>
      </w:ins>
      <w:del w:id="1268" w:author="Miller, Harvey J." w:date="2019-12-10T13:47:00Z">
        <w:r w:rsidDel="00BA0088">
          <w:rPr>
            <w:rFonts w:ascii="Times New Roman" w:hAnsi="Times New Roman" w:cs="Times New Roman"/>
            <w:sz w:val="24"/>
            <w:szCs w:val="24"/>
          </w:rPr>
          <w:delText>s</w:delText>
        </w:r>
      </w:del>
      <w:del w:id="1269"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270"/>
        <w:commentRangeStart w:id="1271"/>
        <w:r w:rsidR="00863093" w:rsidDel="0001461D">
          <w:rPr>
            <w:rFonts w:ascii="Times New Roman" w:hAnsi="Times New Roman" w:cs="Times New Roman"/>
            <w:sz w:val="24"/>
            <w:szCs w:val="24"/>
          </w:rPr>
          <w:delText>trips are synchronized</w:delText>
        </w:r>
      </w:del>
      <w:ins w:id="1272" w:author="Miller, Harvey J." w:date="2019-12-10T13:47:00Z">
        <w:del w:id="1273" w:author="Luyu Liu" w:date="2019-12-17T19:35:00Z">
          <w:r w:rsidR="00BA0088" w:rsidDel="0001461D">
            <w:rPr>
              <w:rFonts w:ascii="Times New Roman" w:hAnsi="Times New Roman" w:cs="Times New Roman"/>
              <w:sz w:val="24"/>
              <w:szCs w:val="24"/>
            </w:rPr>
            <w:delText xml:space="preserve"> to RTI</w:delText>
          </w:r>
        </w:del>
      </w:ins>
      <w:del w:id="1274" w:author="Luyu Liu" w:date="2019-12-17T19:35:00Z">
        <w:r w:rsidR="00863093" w:rsidDel="0001461D">
          <w:rPr>
            <w:rFonts w:ascii="Times New Roman" w:hAnsi="Times New Roman" w:cs="Times New Roman"/>
            <w:sz w:val="24"/>
            <w:szCs w:val="24"/>
          </w:rPr>
          <w:delText xml:space="preserve">, they are more sensitive </w:delText>
        </w:r>
      </w:del>
      <w:ins w:id="1275" w:author="Miller, Harvey J." w:date="2019-12-10T13:50:00Z">
        <w:del w:id="1276" w:author="Luyu Liu" w:date="2019-12-17T19:35:00Z">
          <w:r w:rsidR="00BA0088" w:rsidDel="0001461D">
            <w:rPr>
              <w:rFonts w:ascii="Times New Roman" w:hAnsi="Times New Roman" w:cs="Times New Roman"/>
              <w:sz w:val="24"/>
              <w:szCs w:val="24"/>
            </w:rPr>
            <w:delText xml:space="preserve">to </w:delText>
          </w:r>
        </w:del>
      </w:ins>
      <w:del w:id="1277" w:author="Luyu Liu" w:date="2019-12-17T19:35:00Z">
        <w:r w:rsidR="00863093" w:rsidDel="0001461D">
          <w:rPr>
            <w:rFonts w:ascii="Times New Roman" w:hAnsi="Times New Roman" w:cs="Times New Roman"/>
            <w:sz w:val="24"/>
            <w:szCs w:val="24"/>
          </w:rPr>
          <w:delText>of the reclaimed/discontinuity delay</w:delText>
        </w:r>
      </w:del>
      <w:ins w:id="1278" w:author="Miller, Harvey J." w:date="2019-12-10T13:50:00Z">
        <w:del w:id="1279" w:author="Luyu Liu" w:date="2019-12-17T19:35:00Z">
          <w:r w:rsidR="00BA0088" w:rsidDel="0001461D">
            <w:rPr>
              <w:rFonts w:ascii="Times New Roman" w:hAnsi="Times New Roman" w:cs="Times New Roman"/>
              <w:sz w:val="24"/>
              <w:szCs w:val="24"/>
            </w:rPr>
            <w:delText>s</w:delText>
          </w:r>
        </w:del>
      </w:ins>
      <w:del w:id="1280" w:author="Luyu Liu" w:date="2019-12-17T19:35:00Z">
        <w:r w:rsidR="00863093" w:rsidDel="0001461D">
          <w:rPr>
            <w:rFonts w:ascii="Times New Roman" w:hAnsi="Times New Roman" w:cs="Times New Roman"/>
            <w:sz w:val="24"/>
            <w:szCs w:val="24"/>
          </w:rPr>
          <w:delText xml:space="preserve">; </w:delText>
        </w:r>
      </w:del>
      <w:del w:id="1281"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282" w:author="Luyu Liu" w:date="2019-12-17T19:39:00Z">
        <w:r w:rsidR="0001461D">
          <w:rPr>
            <w:rFonts w:ascii="Times New Roman" w:hAnsi="Times New Roman" w:cs="Times New Roman"/>
            <w:sz w:val="24"/>
            <w:szCs w:val="24"/>
          </w:rPr>
          <w:t xml:space="preserve">bus has </w:t>
        </w:r>
      </w:ins>
      <w:ins w:id="1283" w:author="Luyu Liu" w:date="2019-12-17T19:56:00Z">
        <w:r w:rsidR="00BE4A6A">
          <w:rPr>
            <w:rFonts w:ascii="Times New Roman" w:hAnsi="Times New Roman" w:cs="Times New Roman"/>
            <w:sz w:val="24"/>
            <w:szCs w:val="24"/>
          </w:rPr>
          <w:t xml:space="preserve">a </w:t>
        </w:r>
      </w:ins>
      <w:ins w:id="1284" w:author="Luyu Liu" w:date="2019-12-17T19:39:00Z">
        <w:r w:rsidR="0001461D">
          <w:rPr>
            <w:rFonts w:ascii="Times New Roman" w:hAnsi="Times New Roman" w:cs="Times New Roman"/>
            <w:sz w:val="24"/>
            <w:szCs w:val="24"/>
          </w:rPr>
          <w:t>greater chance</w:t>
        </w:r>
      </w:ins>
      <w:ins w:id="1285" w:author="Luyu Liu" w:date="2019-12-17T19:40:00Z">
        <w:r w:rsidR="0001461D">
          <w:rPr>
            <w:rFonts w:ascii="Times New Roman" w:hAnsi="Times New Roman" w:cs="Times New Roman"/>
            <w:sz w:val="24"/>
            <w:szCs w:val="24"/>
          </w:rPr>
          <w:t xml:space="preserve"> to reclaim delay; </w:t>
        </w:r>
      </w:ins>
      <w:ins w:id="1286" w:author="Luyu Liu" w:date="2019-12-17T19:46:00Z">
        <w:r w:rsidR="00706486">
          <w:rPr>
            <w:rFonts w:ascii="Times New Roman" w:hAnsi="Times New Roman" w:cs="Times New Roman"/>
            <w:sz w:val="24"/>
            <w:szCs w:val="24"/>
          </w:rPr>
          <w:t>because PT trips are synchronized to RTI, they are more sensitive to reclaimed/discontinuity delays. T</w:t>
        </w:r>
      </w:ins>
      <w:ins w:id="1287" w:author="Luyu Liu" w:date="2019-12-17T19:40:00Z">
        <w:r w:rsidR="0001461D">
          <w:rPr>
            <w:rFonts w:ascii="Times New Roman" w:hAnsi="Times New Roman" w:cs="Times New Roman"/>
            <w:sz w:val="24"/>
            <w:szCs w:val="24"/>
          </w:rPr>
          <w:t xml:space="preserve">herefore, </w:t>
        </w:r>
      </w:ins>
      <w:ins w:id="1288" w:author="Miller, Harvey J." w:date="2019-12-10T13:50:00Z">
        <w:del w:id="1289" w:author="Luyu Liu" w:date="2019-12-17T19:40:00Z">
          <w:r w:rsidR="00BA0088" w:rsidDel="0001461D">
            <w:rPr>
              <w:rFonts w:ascii="Times New Roman" w:hAnsi="Times New Roman" w:cs="Times New Roman"/>
              <w:sz w:val="24"/>
              <w:szCs w:val="24"/>
            </w:rPr>
            <w:delText xml:space="preserve">RTI has greater chance </w:delText>
          </w:r>
        </w:del>
      </w:ins>
      <w:ins w:id="1290" w:author="Miller, Harvey J." w:date="2019-12-10T13:58:00Z">
        <w:del w:id="1291" w:author="Luyu Liu" w:date="2019-12-17T19:40:00Z">
          <w:r w:rsidR="00AC37E5" w:rsidDel="0001461D">
            <w:rPr>
              <w:rFonts w:ascii="Times New Roman" w:hAnsi="Times New Roman" w:cs="Times New Roman"/>
              <w:sz w:val="24"/>
              <w:szCs w:val="24"/>
            </w:rPr>
            <w:delText xml:space="preserve">the </w:delText>
          </w:r>
        </w:del>
      </w:ins>
      <w:del w:id="1292" w:author="Miller, Harvey J." w:date="2019-12-10T13:50:00Z">
        <w:r w:rsidDel="00BA0088">
          <w:rPr>
            <w:rFonts w:ascii="Times New Roman" w:hAnsi="Times New Roman" w:cs="Times New Roman"/>
            <w:sz w:val="24"/>
            <w:szCs w:val="24"/>
          </w:rPr>
          <w:delText>bus could be more likely to accelerate to catch up the delay</w:delText>
        </w:r>
      </w:del>
      <w:del w:id="1293" w:author="Miller, Harvey J." w:date="2019-12-10T13:58:00Z">
        <w:r w:rsidDel="00AC37E5">
          <w:rPr>
            <w:rFonts w:ascii="Times New Roman" w:hAnsi="Times New Roman" w:cs="Times New Roman"/>
            <w:sz w:val="24"/>
            <w:szCs w:val="24"/>
          </w:rPr>
          <w:delText xml:space="preserve">, </w:delText>
        </w:r>
      </w:del>
      <w:del w:id="1294"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295" w:author="Luyu Liu" w:date="2019-12-17T19:40:00Z">
        <w:r w:rsidR="0001461D">
          <w:rPr>
            <w:rFonts w:ascii="Times New Roman" w:hAnsi="Times New Roman" w:cs="Times New Roman"/>
            <w:sz w:val="24"/>
            <w:szCs w:val="24"/>
          </w:rPr>
          <w:t>s</w:t>
        </w:r>
      </w:ins>
      <w:del w:id="1296"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297" w:author="Luyu Liu" w:date="2019-12-17T19:40:00Z">
        <w:r w:rsidR="0001461D">
          <w:rPr>
            <w:rFonts w:ascii="Times New Roman" w:hAnsi="Times New Roman" w:cs="Times New Roman"/>
            <w:sz w:val="24"/>
            <w:szCs w:val="24"/>
          </w:rPr>
          <w:t xml:space="preserve">have </w:t>
        </w:r>
      </w:ins>
      <w:ins w:id="1298" w:author="Luyu Liu" w:date="2019-12-17T20:12:00Z">
        <w:r w:rsidR="00F651B3">
          <w:rPr>
            <w:rFonts w:ascii="Times New Roman" w:hAnsi="Times New Roman" w:cs="Times New Roman"/>
            <w:sz w:val="24"/>
            <w:szCs w:val="24"/>
          </w:rPr>
          <w:t xml:space="preserve">a </w:t>
        </w:r>
      </w:ins>
      <w:ins w:id="1299" w:author="Luyu Liu" w:date="2019-12-17T19:40:00Z">
        <w:r w:rsidR="0001461D">
          <w:rPr>
            <w:rFonts w:ascii="Times New Roman" w:hAnsi="Times New Roman" w:cs="Times New Roman"/>
            <w:sz w:val="24"/>
            <w:szCs w:val="24"/>
          </w:rPr>
          <w:t xml:space="preserve">greater chance to </w:t>
        </w:r>
      </w:ins>
      <w:ins w:id="1300" w:author="Miller, Harvey J." w:date="2019-12-10T13:45:00Z">
        <w:del w:id="1301" w:author="Luyu Liu" w:date="2019-12-17T19:40:00Z">
          <w:r w:rsidR="00BA0088" w:rsidDel="0001461D">
            <w:rPr>
              <w:rFonts w:ascii="Times New Roman" w:hAnsi="Times New Roman" w:cs="Times New Roman"/>
              <w:sz w:val="24"/>
              <w:szCs w:val="24"/>
            </w:rPr>
            <w:delText xml:space="preserve">to </w:delText>
          </w:r>
        </w:del>
      </w:ins>
      <w:del w:id="1302" w:author="Luyu Liu" w:date="2019-12-17T20:12:00Z">
        <w:r w:rsidDel="00344E22">
          <w:rPr>
            <w:rFonts w:ascii="Times New Roman" w:hAnsi="Times New Roman" w:cs="Times New Roman"/>
            <w:sz w:val="24"/>
            <w:szCs w:val="24"/>
          </w:rPr>
          <w:delText xml:space="preserve">miss </w:delText>
        </w:r>
      </w:del>
      <w:del w:id="1303"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304" w:author="Luyu Liu" w:date="2019-12-17T20:12:00Z">
        <w:r w:rsidDel="00344E22">
          <w:rPr>
            <w:rFonts w:ascii="Times New Roman" w:hAnsi="Times New Roman" w:cs="Times New Roman"/>
            <w:sz w:val="24"/>
            <w:szCs w:val="24"/>
          </w:rPr>
          <w:delText>bus</w:delText>
        </w:r>
      </w:del>
      <w:ins w:id="1305" w:author="Luyu Liu" w:date="2019-12-17T20:12:00Z">
        <w:r w:rsidR="00344E22">
          <w:rPr>
            <w:rFonts w:ascii="Times New Roman" w:hAnsi="Times New Roman" w:cs="Times New Roman"/>
            <w:sz w:val="24"/>
            <w:szCs w:val="24"/>
          </w:rPr>
          <w:t>desynchronize</w:t>
        </w:r>
      </w:ins>
      <w:ins w:id="1306"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04F67940" w:rsidR="00A56F2C" w:rsidRDefault="007B087E" w:rsidP="00863093">
      <w:pPr>
        <w:spacing w:line="256" w:lineRule="auto"/>
        <w:ind w:firstLine="720"/>
        <w:jc w:val="both"/>
        <w:rPr>
          <w:rFonts w:ascii="Times New Roman" w:hAnsi="Times New Roman" w:cs="Times New Roman"/>
          <w:sz w:val="24"/>
          <w:szCs w:val="24"/>
        </w:rPr>
      </w:pPr>
      <w:commentRangeStart w:id="1307"/>
      <w:commentRangeStart w:id="1308"/>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309" w:author="Luyu Liu" w:date="2019-12-17T19:46:00Z">
        <w:r w:rsidDel="0026611A">
          <w:rPr>
            <w:rFonts w:ascii="Times New Roman" w:hAnsi="Times New Roman" w:cs="Times New Roman"/>
            <w:sz w:val="24"/>
            <w:szCs w:val="24"/>
          </w:rPr>
          <w:delText>risk of missing a bus</w:delText>
        </w:r>
      </w:del>
      <w:ins w:id="1310"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311" w:author="Luyu Liu" w:date="2019-12-17T19:08:00Z">
        <w:r w:rsidR="00283D20" w:rsidDel="000B5EDC">
          <w:rPr>
            <w:rFonts w:ascii="Times New Roman" w:hAnsi="Times New Roman" w:cs="Times New Roman"/>
            <w:sz w:val="24"/>
            <w:szCs w:val="24"/>
          </w:rPr>
          <w:delText xml:space="preserve">This is </w:delText>
        </w:r>
      </w:del>
      <w:del w:id="1312" w:author="Luyu Liu" w:date="2019-12-17T18:32:00Z">
        <w:r w:rsidR="009B7776" w:rsidDel="0044009C">
          <w:rPr>
            <w:rFonts w:ascii="Times New Roman" w:hAnsi="Times New Roman" w:cs="Times New Roman"/>
            <w:sz w:val="24"/>
            <w:szCs w:val="24"/>
          </w:rPr>
          <w:delText xml:space="preserve">because </w:delText>
        </w:r>
      </w:del>
      <w:ins w:id="1313" w:author="Luyu Liu" w:date="2019-12-17T19:08:00Z">
        <w:r w:rsidR="000B5EDC">
          <w:rPr>
            <w:rFonts w:ascii="Times New Roman" w:hAnsi="Times New Roman" w:cs="Times New Roman"/>
            <w:sz w:val="24"/>
            <w:szCs w:val="24"/>
          </w:rPr>
          <w:t>Similar</w:t>
        </w:r>
      </w:ins>
      <w:ins w:id="1314" w:author="Luyu Liu" w:date="2019-12-17T19:09:00Z">
        <w:r w:rsidR="000B5EDC">
          <w:rPr>
            <w:rFonts w:ascii="Times New Roman" w:hAnsi="Times New Roman" w:cs="Times New Roman"/>
            <w:sz w:val="24"/>
            <w:szCs w:val="24"/>
          </w:rPr>
          <w:t xml:space="preserve"> </w:t>
        </w:r>
      </w:ins>
      <w:ins w:id="1315" w:author="Luyu Liu" w:date="2019-12-17T19:08:00Z">
        <w:r w:rsidR="000B5EDC">
          <w:rPr>
            <w:rFonts w:ascii="Times New Roman" w:hAnsi="Times New Roman" w:cs="Times New Roman"/>
            <w:sz w:val="24"/>
            <w:szCs w:val="24"/>
          </w:rPr>
          <w:t xml:space="preserve">to </w:t>
        </w:r>
      </w:ins>
      <w:ins w:id="1316" w:author="Luyu Liu" w:date="2019-12-17T19:09:00Z">
        <w:r w:rsidR="000B5EDC">
          <w:rPr>
            <w:rFonts w:ascii="Times New Roman" w:hAnsi="Times New Roman" w:cs="Times New Roman"/>
            <w:sz w:val="24"/>
            <w:szCs w:val="24"/>
          </w:rPr>
          <w:t>PT</w:t>
        </w:r>
      </w:ins>
      <w:ins w:id="1317" w:author="Luyu Liu" w:date="2019-12-17T19:55:00Z">
        <w:r w:rsidR="00BE4A6A">
          <w:rPr>
            <w:rFonts w:ascii="Times New Roman" w:hAnsi="Times New Roman" w:cs="Times New Roman"/>
            <w:sz w:val="24"/>
            <w:szCs w:val="24"/>
          </w:rPr>
          <w:t>’s scenario</w:t>
        </w:r>
      </w:ins>
      <w:ins w:id="1318" w:author="Luyu Liu" w:date="2019-12-17T19:09:00Z">
        <w:r w:rsidR="000B5EDC">
          <w:rPr>
            <w:rFonts w:ascii="Times New Roman" w:hAnsi="Times New Roman" w:cs="Times New Roman"/>
            <w:sz w:val="24"/>
            <w:szCs w:val="24"/>
          </w:rPr>
          <w:t xml:space="preserve">, </w:t>
        </w:r>
      </w:ins>
      <w:ins w:id="1319" w:author="Luyu Liu" w:date="2019-12-17T20:05:00Z">
        <w:r w:rsidR="00991E33">
          <w:rPr>
            <w:rFonts w:ascii="Times New Roman" w:hAnsi="Times New Roman" w:cs="Times New Roman"/>
            <w:sz w:val="24"/>
            <w:szCs w:val="24"/>
          </w:rPr>
          <w:t xml:space="preserve">with </w:t>
        </w:r>
      </w:ins>
      <w:ins w:id="1320" w:author="Luyu Liu" w:date="2019-12-17T19:09:00Z">
        <w:r w:rsidR="000B5EDC">
          <w:rPr>
            <w:rFonts w:ascii="Times New Roman" w:hAnsi="Times New Roman" w:cs="Times New Roman"/>
            <w:sz w:val="24"/>
            <w:szCs w:val="24"/>
          </w:rPr>
          <w:t>longer walking time to the stop</w:t>
        </w:r>
      </w:ins>
      <w:ins w:id="1321" w:author="Luyu Liu" w:date="2019-12-17T19:47:00Z">
        <w:r w:rsidR="00D46DAC">
          <w:rPr>
            <w:rFonts w:ascii="Times New Roman" w:hAnsi="Times New Roman" w:cs="Times New Roman"/>
            <w:sz w:val="24"/>
            <w:szCs w:val="24"/>
          </w:rPr>
          <w:t xml:space="preserve">, </w:t>
        </w:r>
      </w:ins>
      <w:ins w:id="1322" w:author="Luyu Liu" w:date="2019-12-17T19:48:00Z">
        <w:r w:rsidR="005474C8">
          <w:rPr>
            <w:rFonts w:ascii="Times New Roman" w:hAnsi="Times New Roman" w:cs="Times New Roman"/>
            <w:sz w:val="24"/>
            <w:szCs w:val="24"/>
          </w:rPr>
          <w:t xml:space="preserve">the bus also has </w:t>
        </w:r>
      </w:ins>
      <w:ins w:id="1323" w:author="Luyu Liu" w:date="2019-12-17T19:56:00Z">
        <w:r w:rsidR="00BE4A6A">
          <w:rPr>
            <w:rFonts w:ascii="Times New Roman" w:hAnsi="Times New Roman" w:cs="Times New Roman"/>
            <w:sz w:val="24"/>
            <w:szCs w:val="24"/>
          </w:rPr>
          <w:t xml:space="preserve">a </w:t>
        </w:r>
      </w:ins>
      <w:ins w:id="1324" w:author="Luyu Liu" w:date="2019-12-17T19:48:00Z">
        <w:r w:rsidR="005474C8">
          <w:rPr>
            <w:rFonts w:ascii="Times New Roman" w:hAnsi="Times New Roman" w:cs="Times New Roman"/>
            <w:sz w:val="24"/>
            <w:szCs w:val="24"/>
          </w:rPr>
          <w:t xml:space="preserve">greater chance to </w:t>
        </w:r>
      </w:ins>
      <w:ins w:id="1325"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326" w:author="Luyu Liu" w:date="2019-12-17T19:48:00Z">
        <w:r w:rsidR="005474C8">
          <w:rPr>
            <w:rFonts w:ascii="Times New Roman" w:hAnsi="Times New Roman" w:cs="Times New Roman"/>
            <w:sz w:val="24"/>
            <w:szCs w:val="24"/>
          </w:rPr>
          <w:t xml:space="preserve"> delay</w:t>
        </w:r>
      </w:ins>
      <w:ins w:id="1327" w:author="Luyu Liu" w:date="2019-12-17T19:53:00Z">
        <w:r w:rsidR="00181839">
          <w:rPr>
            <w:rFonts w:ascii="Times New Roman" w:hAnsi="Times New Roman" w:cs="Times New Roman"/>
            <w:sz w:val="24"/>
            <w:szCs w:val="24"/>
          </w:rPr>
          <w:t xml:space="preserve">; because </w:t>
        </w:r>
      </w:ins>
      <w:ins w:id="1328" w:author="Luyu Liu" w:date="2019-12-17T19:54:00Z">
        <w:r w:rsidR="00181839">
          <w:rPr>
            <w:rFonts w:ascii="Times New Roman" w:hAnsi="Times New Roman" w:cs="Times New Roman"/>
            <w:sz w:val="24"/>
            <w:szCs w:val="24"/>
          </w:rPr>
          <w:t xml:space="preserve">GT trips are highly desynchronized due </w:t>
        </w:r>
      </w:ins>
      <w:del w:id="1329"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330"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331" w:author="Liu, Luyu" w:date="2019-12-08T23:05:00Z">
        <w:del w:id="1332"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333" w:author="Luyu Liu" w:date="2019-12-17T19:54:00Z">
        <w:r w:rsidR="009B7776" w:rsidDel="0051021A">
          <w:rPr>
            <w:rFonts w:ascii="Times New Roman" w:hAnsi="Times New Roman" w:cs="Times New Roman"/>
            <w:sz w:val="24"/>
            <w:szCs w:val="24"/>
          </w:rPr>
          <w:delText>; if the bus is moreover delayed during the walking time</w:delText>
        </w:r>
      </w:del>
      <w:ins w:id="1334" w:author="Luyu Liu" w:date="2019-12-17T19:54:00Z">
        <w:r w:rsidR="0051021A">
          <w:rPr>
            <w:rFonts w:ascii="Times New Roman" w:hAnsi="Times New Roman" w:cs="Times New Roman"/>
            <w:sz w:val="24"/>
            <w:szCs w:val="24"/>
          </w:rPr>
          <w:t>, the gained delay</w:t>
        </w:r>
      </w:ins>
      <w:del w:id="1335"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336"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y</w:t>
      </w:r>
      <w:ins w:id="1337" w:author="Luyu Liu" w:date="2019-12-17T22:48:00Z">
        <w:r w:rsidR="000C58CC">
          <w:rPr>
            <w:rFonts w:ascii="Times New Roman" w:hAnsi="Times New Roman" w:cs="Times New Roman"/>
            <w:sz w:val="24"/>
            <w:szCs w:val="24"/>
          </w:rPr>
          <w:t>, which plays a similar role as the insurance buffer</w:t>
        </w:r>
      </w:ins>
      <w:r w:rsidR="007B4D4D">
        <w:rPr>
          <w:rFonts w:ascii="Times New Roman" w:hAnsi="Times New Roman" w:cs="Times New Roman"/>
          <w:sz w:val="24"/>
          <w:szCs w:val="24"/>
        </w:rPr>
        <w:t xml:space="preserve">. </w:t>
      </w:r>
      <w:r w:rsidR="00863093">
        <w:rPr>
          <w:rFonts w:ascii="Times New Roman" w:hAnsi="Times New Roman" w:cs="Times New Roman"/>
          <w:sz w:val="24"/>
          <w:szCs w:val="24"/>
        </w:rPr>
        <w:t xml:space="preserve">Therefore, </w:t>
      </w:r>
      <w:del w:id="1338"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339"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340"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341"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307"/>
      <w:r w:rsidR="00AC37E5">
        <w:rPr>
          <w:rStyle w:val="CommentReference"/>
        </w:rPr>
        <w:commentReference w:id="1307"/>
      </w:r>
      <w:commentRangeEnd w:id="1308"/>
      <w:r w:rsidR="00BB1A42">
        <w:rPr>
          <w:rStyle w:val="CommentReference"/>
        </w:rPr>
        <w:commentReference w:id="1308"/>
      </w:r>
    </w:p>
    <w:p w14:paraId="46FE4387" w14:textId="45057831"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342"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343" w:author="Luyu Liu" w:date="2019-12-17T20:00:00Z">
        <w:r w:rsidR="006F272D">
          <w:rPr>
            <w:rFonts w:ascii="Times New Roman" w:hAnsi="Times New Roman" w:cs="Times New Roman"/>
            <w:sz w:val="24"/>
            <w:szCs w:val="24"/>
          </w:rPr>
          <w:t>, the chance of reclaiming an</w:t>
        </w:r>
      </w:ins>
      <w:ins w:id="1344" w:author="Luyu Liu" w:date="2019-12-17T20:01:00Z">
        <w:r w:rsidR="006F272D">
          <w:rPr>
            <w:rFonts w:ascii="Times New Roman" w:hAnsi="Times New Roman" w:cs="Times New Roman"/>
            <w:sz w:val="24"/>
            <w:szCs w:val="24"/>
          </w:rPr>
          <w:t xml:space="preserve">d gaining delay will simultaneously increase while the chance of </w:t>
        </w:r>
      </w:ins>
      <w:ins w:id="1345" w:author="Luyu Liu" w:date="2019-12-17T20:30:00Z">
        <w:r w:rsidR="00901273">
          <w:rPr>
            <w:rFonts w:ascii="Times New Roman" w:hAnsi="Times New Roman" w:cs="Times New Roman"/>
            <w:sz w:val="24"/>
            <w:szCs w:val="24"/>
          </w:rPr>
          <w:t>maintaining</w:t>
        </w:r>
      </w:ins>
      <w:ins w:id="1346" w:author="Luyu Liu" w:date="2019-12-17T20:01:00Z">
        <w:r w:rsidR="006F272D">
          <w:rPr>
            <w:rFonts w:ascii="Times New Roman" w:hAnsi="Times New Roman" w:cs="Times New Roman"/>
            <w:sz w:val="24"/>
            <w:szCs w:val="24"/>
          </w:rPr>
          <w:t xml:space="preserve"> </w:t>
        </w:r>
      </w:ins>
      <w:ins w:id="1347"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348"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349"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350" w:author="Luyu Liu" w:date="2019-12-17T20:31:00Z">
        <w:r w:rsidR="00EC12F2">
          <w:rPr>
            <w:rFonts w:ascii="Times New Roman" w:hAnsi="Times New Roman" w:cs="Times New Roman"/>
            <w:sz w:val="24"/>
            <w:szCs w:val="24"/>
          </w:rPr>
          <w:t>:</w:t>
        </w:r>
      </w:ins>
      <w:ins w:id="1351" w:author="Liu, Luyu" w:date="2019-12-08T23:06:00Z">
        <w:del w:id="1352" w:author="Luyu Liu" w:date="2019-12-17T20:13:00Z">
          <w:r w:rsidR="00665C1E" w:rsidDel="00344E22">
            <w:rPr>
              <w:rFonts w:ascii="Times New Roman" w:hAnsi="Times New Roman" w:cs="Times New Roman"/>
              <w:sz w:val="24"/>
              <w:szCs w:val="24"/>
            </w:rPr>
            <w:delText>: PT</w:delText>
          </w:r>
        </w:del>
      </w:ins>
      <w:del w:id="1353"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354" w:author="Liu, Luyu" w:date="2019-12-08T23:06:00Z">
        <w:del w:id="1355" w:author="Luyu Liu" w:date="2019-12-17T20:13:00Z">
          <w:r w:rsidR="00665C1E" w:rsidDel="00344E22">
            <w:rPr>
              <w:rFonts w:ascii="Times New Roman" w:hAnsi="Times New Roman" w:cs="Times New Roman"/>
              <w:sz w:val="24"/>
              <w:szCs w:val="24"/>
            </w:rPr>
            <w:delText xml:space="preserve"> and </w:delText>
          </w:r>
        </w:del>
      </w:ins>
      <w:del w:id="1356" w:author="Luyu Liu" w:date="2019-12-17T20:13:00Z">
        <w:r w:rsidR="00272D44" w:rsidDel="00344E22">
          <w:rPr>
            <w:rFonts w:ascii="Times New Roman" w:hAnsi="Times New Roman" w:cs="Times New Roman"/>
            <w:sz w:val="24"/>
            <w:szCs w:val="24"/>
          </w:rPr>
          <w:delText>/</w:delText>
        </w:r>
      </w:del>
      <w:ins w:id="1357" w:author="Liu, Luyu" w:date="2019-12-08T23:06:00Z">
        <w:del w:id="1358" w:author="Luyu Liu" w:date="2019-12-17T20:13:00Z">
          <w:r w:rsidR="00665C1E" w:rsidDel="00344E22">
            <w:rPr>
              <w:rFonts w:ascii="Times New Roman" w:hAnsi="Times New Roman" w:cs="Times New Roman"/>
              <w:sz w:val="24"/>
              <w:szCs w:val="24"/>
            </w:rPr>
            <w:delText xml:space="preserve">GT with the </w:delText>
          </w:r>
        </w:del>
      </w:ins>
      <w:del w:id="1359"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360" w:author="Liu, Luyu" w:date="2019-12-08T23:06:00Z">
        <w:del w:id="1361" w:author="Luyu Liu" w:date="2019-12-17T20:13:00Z">
          <w:r w:rsidR="00665C1E" w:rsidDel="00344E22">
            <w:rPr>
              <w:rFonts w:ascii="Times New Roman" w:hAnsi="Times New Roman" w:cs="Times New Roman"/>
              <w:sz w:val="24"/>
              <w:szCs w:val="24"/>
            </w:rPr>
            <w:delText>.</w:delText>
          </w:r>
        </w:del>
      </w:ins>
      <w:del w:id="1362" w:author="Luyu Liu" w:date="2019-12-17T20:13:00Z">
        <w:r w:rsidR="001D489C" w:rsidDel="00344E22">
          <w:rPr>
            <w:rFonts w:ascii="Times New Roman" w:hAnsi="Times New Roman" w:cs="Times New Roman"/>
            <w:sz w:val="24"/>
            <w:szCs w:val="24"/>
          </w:rPr>
          <w:delText xml:space="preserve"> t</w:delText>
        </w:r>
      </w:del>
      <w:ins w:id="1363" w:author="Liu, Luyu" w:date="2019-12-08T23:06:00Z">
        <w:del w:id="1364" w:author="Luyu Liu" w:date="2019-12-17T20:13:00Z">
          <w:r w:rsidR="00665C1E" w:rsidDel="00344E22">
            <w:rPr>
              <w:rFonts w:ascii="Times New Roman" w:hAnsi="Times New Roman" w:cs="Times New Roman"/>
              <w:sz w:val="24"/>
              <w:szCs w:val="24"/>
            </w:rPr>
            <w:delText>T</w:delText>
          </w:r>
        </w:del>
      </w:ins>
      <w:del w:id="1365"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366" w:author="Liu, Luyu" w:date="2019-12-08T23:07:00Z">
        <w:del w:id="1367" w:author="Luyu Liu" w:date="2019-12-17T20:13:00Z">
          <w:r w:rsidR="00FD0487" w:rsidDel="00344E22">
            <w:rPr>
              <w:rFonts w:ascii="Times New Roman" w:hAnsi="Times New Roman" w:cs="Times New Roman"/>
              <w:sz w:val="24"/>
              <w:szCs w:val="24"/>
            </w:rPr>
            <w:delText>the center</w:delText>
          </w:r>
        </w:del>
      </w:ins>
      <w:del w:id="1368"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270"/>
        <w:r w:rsidR="00A56F2C" w:rsidDel="00344E22">
          <w:rPr>
            <w:rStyle w:val="CommentReference"/>
          </w:rPr>
          <w:commentReference w:id="1270"/>
        </w:r>
        <w:commentRangeEnd w:id="1271"/>
        <w:r w:rsidR="00AC37E5" w:rsidDel="00344E22">
          <w:rPr>
            <w:rStyle w:val="CommentReference"/>
          </w:rPr>
          <w:commentReference w:id="1271"/>
        </w:r>
      </w:del>
      <w:ins w:id="1369" w:author="Luyu Liu" w:date="2019-12-17T20:32:00Z">
        <w:r w:rsidR="00EC12F2">
          <w:rPr>
            <w:rFonts w:ascii="Times New Roman" w:hAnsi="Times New Roman" w:cs="Times New Roman"/>
            <w:sz w:val="24"/>
            <w:szCs w:val="24"/>
          </w:rPr>
          <w:t xml:space="preserve"> </w:t>
        </w:r>
      </w:ins>
      <w:ins w:id="1370" w:author="Luyu Liu" w:date="2019-12-17T20:33:00Z">
        <w:r w:rsidR="004A112A">
          <w:rPr>
            <w:rFonts w:ascii="Times New Roman" w:hAnsi="Times New Roman" w:cs="Times New Roman"/>
            <w:sz w:val="24"/>
            <w:szCs w:val="24"/>
          </w:rPr>
          <w:t xml:space="preserve">highly synchronized </w:t>
        </w:r>
      </w:ins>
      <w:ins w:id="1371" w:author="Luyu Liu" w:date="2019-12-17T20:32:00Z">
        <w:r w:rsidR="00EC12F2">
          <w:rPr>
            <w:rFonts w:ascii="Times New Roman" w:hAnsi="Times New Roman" w:cs="Times New Roman"/>
            <w:sz w:val="24"/>
            <w:szCs w:val="24"/>
          </w:rPr>
          <w:t>PT</w:t>
        </w:r>
      </w:ins>
      <w:ins w:id="1372" w:author="Luyu Liu" w:date="2019-12-17T20:13:00Z">
        <w:r w:rsidR="00344E22">
          <w:rPr>
            <w:rFonts w:ascii="Times New Roman" w:hAnsi="Times New Roman" w:cs="Times New Roman"/>
            <w:sz w:val="24"/>
            <w:szCs w:val="24"/>
          </w:rPr>
          <w:t xml:space="preserve"> </w:t>
        </w:r>
      </w:ins>
      <w:ins w:id="1373" w:author="Luyu Liu" w:date="2019-12-17T20:32:00Z">
        <w:r w:rsidR="00EC12F2">
          <w:rPr>
            <w:rFonts w:ascii="Times New Roman" w:hAnsi="Times New Roman" w:cs="Times New Roman"/>
            <w:sz w:val="24"/>
            <w:szCs w:val="24"/>
          </w:rPr>
          <w:t>is</w:t>
        </w:r>
      </w:ins>
      <w:ins w:id="1374" w:author="Luyu Liu" w:date="2019-12-17T20:13:00Z">
        <w:r w:rsidR="00344E22">
          <w:rPr>
            <w:rFonts w:ascii="Times New Roman" w:hAnsi="Times New Roman" w:cs="Times New Roman"/>
            <w:sz w:val="24"/>
            <w:szCs w:val="24"/>
          </w:rPr>
          <w:t xml:space="preserve"> sensitive to reclaimed </w:t>
        </w:r>
      </w:ins>
      <w:ins w:id="1375" w:author="Luyu Liu" w:date="2019-12-17T20:32:00Z">
        <w:r w:rsidR="00EC12F2">
          <w:rPr>
            <w:rFonts w:ascii="Times New Roman" w:hAnsi="Times New Roman" w:cs="Times New Roman"/>
            <w:sz w:val="24"/>
            <w:szCs w:val="24"/>
          </w:rPr>
          <w:t>delay and its performance will be</w:t>
        </w:r>
      </w:ins>
      <w:ins w:id="1376" w:author="Luyu Liu" w:date="2019-12-17T20:33:00Z">
        <w:r w:rsidR="004A112A">
          <w:rPr>
            <w:rFonts w:ascii="Times New Roman" w:hAnsi="Times New Roman" w:cs="Times New Roman"/>
            <w:sz w:val="24"/>
            <w:szCs w:val="24"/>
          </w:rPr>
          <w:t>come</w:t>
        </w:r>
      </w:ins>
      <w:ins w:id="1377" w:author="Luyu Liu" w:date="2019-12-17T20:32:00Z">
        <w:r w:rsidR="00EC12F2">
          <w:rPr>
            <w:rFonts w:ascii="Times New Roman" w:hAnsi="Times New Roman" w:cs="Times New Roman"/>
            <w:sz w:val="24"/>
            <w:szCs w:val="24"/>
          </w:rPr>
          <w:t xml:space="preserve"> worse</w:t>
        </w:r>
      </w:ins>
      <w:ins w:id="1378" w:author="Luyu Liu" w:date="2019-12-17T20:33:00Z">
        <w:r w:rsidR="004A112A">
          <w:rPr>
            <w:rFonts w:ascii="Times New Roman" w:hAnsi="Times New Roman" w:cs="Times New Roman"/>
            <w:sz w:val="24"/>
            <w:szCs w:val="24"/>
          </w:rPr>
          <w:t xml:space="preserve">; </w:t>
        </w:r>
      </w:ins>
      <w:ins w:id="1379" w:author="Luyu Liu" w:date="2019-12-17T20:32:00Z">
        <w:r w:rsidR="00EC12F2">
          <w:rPr>
            <w:rFonts w:ascii="Times New Roman" w:hAnsi="Times New Roman" w:cs="Times New Roman"/>
            <w:sz w:val="24"/>
            <w:szCs w:val="24"/>
          </w:rPr>
          <w:t>while</w:t>
        </w:r>
      </w:ins>
      <w:ins w:id="1380" w:author="Luyu Liu" w:date="2019-12-17T20:33:00Z">
        <w:r w:rsidR="004A112A">
          <w:rPr>
            <w:rFonts w:ascii="Times New Roman" w:hAnsi="Times New Roman" w:cs="Times New Roman"/>
            <w:sz w:val="24"/>
            <w:szCs w:val="24"/>
          </w:rPr>
          <w:t xml:space="preserve"> highly desynchronized</w:t>
        </w:r>
      </w:ins>
      <w:ins w:id="1381" w:author="Luyu Liu" w:date="2019-12-17T20:32:00Z">
        <w:r w:rsidR="00EC12F2">
          <w:rPr>
            <w:rFonts w:ascii="Times New Roman" w:hAnsi="Times New Roman" w:cs="Times New Roman"/>
            <w:sz w:val="24"/>
            <w:szCs w:val="24"/>
          </w:rPr>
          <w:t xml:space="preserve"> GT is sensitive to </w:t>
        </w:r>
      </w:ins>
      <w:ins w:id="1382" w:author="Luyu Liu" w:date="2019-12-17T20:41:00Z">
        <w:r w:rsidR="00E37F54">
          <w:rPr>
            <w:rFonts w:ascii="Times New Roman" w:hAnsi="Times New Roman" w:cs="Times New Roman"/>
            <w:sz w:val="24"/>
            <w:szCs w:val="24"/>
          </w:rPr>
          <w:t xml:space="preserve">gaining </w:t>
        </w:r>
      </w:ins>
      <w:ins w:id="1383" w:author="Luyu Liu" w:date="2019-12-17T20:32:00Z">
        <w:r w:rsidR="00EC12F2">
          <w:rPr>
            <w:rFonts w:ascii="Times New Roman" w:hAnsi="Times New Roman" w:cs="Times New Roman"/>
            <w:sz w:val="24"/>
            <w:szCs w:val="24"/>
          </w:rPr>
          <w:t>more delay</w:t>
        </w:r>
      </w:ins>
      <w:ins w:id="1384" w:author="Luyu Liu" w:date="2019-12-17T20:33:00Z">
        <w:r w:rsidR="00EC12F2">
          <w:rPr>
            <w:rFonts w:ascii="Times New Roman" w:hAnsi="Times New Roman" w:cs="Times New Roman"/>
            <w:sz w:val="24"/>
            <w:szCs w:val="24"/>
          </w:rPr>
          <w:t xml:space="preserve"> and its performance will be</w:t>
        </w:r>
      </w:ins>
      <w:ins w:id="1385" w:author="Luyu Liu" w:date="2019-12-17T20:34:00Z">
        <w:r w:rsidR="004A112A">
          <w:rPr>
            <w:rFonts w:ascii="Times New Roman" w:hAnsi="Times New Roman" w:cs="Times New Roman"/>
            <w:sz w:val="24"/>
            <w:szCs w:val="24"/>
          </w:rPr>
          <w:t>come</w:t>
        </w:r>
      </w:ins>
      <w:ins w:id="1386"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6CF52C50" w:rsidR="00613F2A" w:rsidRPr="00663896" w:rsidRDefault="00613F2A" w:rsidP="00613F2A">
      <w:pPr>
        <w:spacing w:line="256" w:lineRule="auto"/>
        <w:rPr>
          <w:rFonts w:ascii="Times New Roman" w:hAnsi="Times New Roman" w:cs="Times New Roman"/>
          <w:sz w:val="24"/>
          <w:szCs w:val="24"/>
        </w:rPr>
      </w:pPr>
      <w:del w:id="1387" w:author="Luyu Liu" w:date="2019-12-17T22:39:00Z">
        <w:r w:rsidDel="008A75F8">
          <w:rPr>
            <w:noProof/>
          </w:rPr>
          <w:drawing>
            <wp:inline distT="0" distB="0" distL="0" distR="0" wp14:anchorId="73C4EA2D" wp14:editId="5884186B">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ins w:id="1388" w:author="Luyu Liu" w:date="2019-12-17T22:40:00Z">
        <w:r w:rsidR="008A75F8">
          <w:rPr>
            <w:rFonts w:ascii="Times New Roman" w:hAnsi="Times New Roman" w:cs="Times New Roman"/>
            <w:noProof/>
            <w:sz w:val="24"/>
            <w:szCs w:val="24"/>
          </w:rPr>
          <w:drawing>
            <wp:inline distT="0" distB="0" distL="0" distR="0" wp14:anchorId="40BEF883" wp14:editId="54E8403C">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ins>
    </w:p>
    <w:p w14:paraId="1100716B" w14:textId="493B7C36" w:rsidR="00613F2A" w:rsidRDefault="00613F2A" w:rsidP="00613F2A">
      <w:pPr>
        <w:spacing w:line="256" w:lineRule="auto"/>
        <w:jc w:val="center"/>
        <w:rPr>
          <w:rFonts w:ascii="Times New Roman" w:hAnsi="Times New Roman" w:cs="Times New Roman"/>
          <w:sz w:val="24"/>
          <w:szCs w:val="24"/>
        </w:rPr>
      </w:pPr>
      <w:bookmarkStart w:id="1389" w:name="_Ref11073838"/>
      <w:commentRangeStart w:id="1390"/>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ins w:id="1391" w:author="Luyu Liu" w:date="2019-12-17T23:18:00Z">
        <w:r w:rsidR="006A3AA4">
          <w:rPr>
            <w:rFonts w:ascii="Times New Roman" w:hAnsi="Times New Roman" w:cs="Times New Roman"/>
            <w:noProof/>
            <w:sz w:val="24"/>
            <w:szCs w:val="24"/>
          </w:rPr>
          <w:t>11</w:t>
        </w:r>
      </w:ins>
      <w:del w:id="1392" w:author="Luyu Liu" w:date="2019-12-17T23:18:00Z">
        <w:r w:rsidDel="006A3AA4">
          <w:rPr>
            <w:rFonts w:ascii="Times New Roman" w:hAnsi="Times New Roman" w:cs="Times New Roman"/>
            <w:noProof/>
            <w:sz w:val="24"/>
            <w:szCs w:val="24"/>
          </w:rPr>
          <w:delText>12</w:delText>
        </w:r>
      </w:del>
      <w:r w:rsidRPr="001A120D">
        <w:rPr>
          <w:rFonts w:ascii="Times New Roman" w:hAnsi="Times New Roman" w:cs="Times New Roman"/>
          <w:sz w:val="24"/>
          <w:szCs w:val="24"/>
        </w:rPr>
        <w:fldChar w:fldCharType="end"/>
      </w:r>
      <w:bookmarkEnd w:id="1389"/>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390"/>
      <w:r w:rsidR="005C0F82">
        <w:rPr>
          <w:rStyle w:val="CommentReference"/>
        </w:rPr>
        <w:commentReference w:id="1390"/>
      </w:r>
    </w:p>
    <w:p w14:paraId="590BD1F6" w14:textId="6237B25F" w:rsidR="00613F2A" w:rsidRDefault="00613F2A" w:rsidP="00613F2A">
      <w:pPr>
        <w:pStyle w:val="TimesNewRoman"/>
        <w:keepNext/>
      </w:pPr>
      <w:del w:id="1393" w:author="Luyu Liu" w:date="2019-12-17T22:41:00Z">
        <w:r w:rsidDel="008A75F8">
          <w:rPr>
            <w:noProof/>
          </w:rPr>
          <w:drawing>
            <wp:inline distT="0" distB="0" distL="0" distR="0" wp14:anchorId="3AD73EDE" wp14:editId="52BC2F2A">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394" w:author="Luyu Liu" w:date="2019-12-17T22:41:00Z">
        <w:r w:rsidR="008A75F8">
          <w:rPr>
            <w:noProof/>
          </w:rPr>
          <w:drawing>
            <wp:inline distT="0" distB="0" distL="0" distR="0" wp14:anchorId="65FC5677" wp14:editId="7E8F803D">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ins>
    </w:p>
    <w:p w14:paraId="3582BE22" w14:textId="663AB926" w:rsidR="00613F2A" w:rsidRPr="00663896" w:rsidRDefault="00613F2A" w:rsidP="00613F2A">
      <w:pPr>
        <w:spacing w:line="256" w:lineRule="auto"/>
        <w:jc w:val="center"/>
        <w:rPr>
          <w:rFonts w:ascii="Times New Roman" w:hAnsi="Times New Roman" w:cs="Times New Roman"/>
          <w:sz w:val="24"/>
          <w:szCs w:val="24"/>
        </w:rPr>
      </w:pPr>
      <w:bookmarkStart w:id="1395" w:name="_Ref16256335"/>
      <w:bookmarkStart w:id="1396" w:name="_Ref25663231"/>
      <w:commentRangeStart w:id="1397"/>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398" w:author="Luyu Liu" w:date="2019-12-17T23:18:00Z">
        <w:r w:rsidR="006A3AA4">
          <w:rPr>
            <w:rFonts w:ascii="Times New Roman" w:hAnsi="Times New Roman" w:cs="Times New Roman"/>
            <w:noProof/>
            <w:sz w:val="24"/>
            <w:szCs w:val="24"/>
          </w:rPr>
          <w:t>12</w:t>
        </w:r>
      </w:ins>
      <w:del w:id="1399" w:author="Luyu Liu" w:date="2019-12-17T23:18:00Z">
        <w:r w:rsidDel="006A3AA4">
          <w:rPr>
            <w:rFonts w:ascii="Times New Roman" w:hAnsi="Times New Roman" w:cs="Times New Roman"/>
            <w:noProof/>
            <w:sz w:val="24"/>
            <w:szCs w:val="24"/>
          </w:rPr>
          <w:delText>13</w:delText>
        </w:r>
      </w:del>
      <w:r w:rsidRPr="00663896">
        <w:rPr>
          <w:rFonts w:ascii="Times New Roman" w:hAnsi="Times New Roman" w:cs="Times New Roman"/>
          <w:sz w:val="24"/>
          <w:szCs w:val="24"/>
        </w:rPr>
        <w:fldChar w:fldCharType="end"/>
      </w:r>
      <w:bookmarkEnd w:id="1395"/>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400"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396"/>
      <w:commentRangeEnd w:id="1397"/>
      <w:r w:rsidR="007B087E">
        <w:rPr>
          <w:rStyle w:val="CommentReference"/>
        </w:rPr>
        <w:commentReference w:id="1397"/>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pPr>
        <w:pStyle w:val="TimesNewRoman"/>
        <w:numPr>
          <w:ilvl w:val="2"/>
          <w:numId w:val="5"/>
        </w:numPr>
        <w:jc w:val="both"/>
        <w:rPr>
          <w:ins w:id="1401" w:author="Luyu Liu" w:date="2019-12-17T16:12:00Z"/>
        </w:rPr>
        <w:pPrChange w:id="1402" w:author="Luyu Liu" w:date="2019-12-17T16:12:00Z">
          <w:pPr>
            <w:pStyle w:val="TimesNewRoman"/>
            <w:jc w:val="both"/>
          </w:pPr>
        </w:pPrChange>
      </w:pPr>
      <w:r w:rsidRPr="00D10CBB">
        <w:rPr>
          <w:bCs/>
          <w:rPrChange w:id="1403" w:author="Luyu Liu" w:date="2019-12-17T16:12:00Z">
            <w:rPr>
              <w:b/>
            </w:rPr>
          </w:rPrChange>
        </w:rPr>
        <w:t>Spatial patterns</w:t>
      </w:r>
      <w:del w:id="1404" w:author="Luyu Liu" w:date="2019-12-17T16:12:00Z">
        <w:r w:rsidR="007F135D" w:rsidDel="008809DB">
          <w:delText xml:space="preserve">.  </w:delText>
        </w:r>
      </w:del>
    </w:p>
    <w:p w14:paraId="2A4B396F" w14:textId="0025BE5A" w:rsidR="00591497" w:rsidRDefault="00F625BD" w:rsidP="00591497">
      <w:pPr>
        <w:pStyle w:val="TimesNewRoman"/>
        <w:jc w:val="both"/>
        <w:rPr>
          <w:moveTo w:id="1405" w:author="Liu, Luyu" w:date="2019-11-27T17:20:00Z"/>
        </w:rPr>
      </w:pPr>
      <w:ins w:id="1406" w:author="Miller, Harvey J." w:date="2019-12-10T14:01:00Z">
        <w:r>
          <w:lastRenderedPageBreak/>
          <w:t xml:space="preserve">As noted above, due to the </w:t>
        </w:r>
      </w:ins>
      <w:ins w:id="1407" w:author="Miller, Harvey J." w:date="2019-12-10T14:02:00Z">
        <w:r>
          <w:t>heterogeneity</w:t>
        </w:r>
      </w:ins>
      <w:ins w:id="1408" w:author="Miller, Harvey J." w:date="2019-12-10T14:01:00Z">
        <w:r>
          <w:t xml:space="preserve"> </w:t>
        </w:r>
      </w:ins>
      <w:ins w:id="1409" w:author="Miller, Harvey J." w:date="2019-12-10T14:02:00Z">
        <w:r>
          <w:t>of on-time performance over a bus route, t</w:t>
        </w:r>
      </w:ins>
      <w:del w:id="1410"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411" w:author="Liu, Luyu" w:date="2019-11-27T15:23:00Z">
        <w:r w:rsidR="00C4677A">
          <w:t xml:space="preserve"> for home locations </w:t>
        </w:r>
      </w:ins>
      <w:ins w:id="1412" w:author="Liu, Luyu" w:date="2019-11-27T15:25:00Z">
        <w:r w:rsidR="003F1A27">
          <w:t>within</w:t>
        </w:r>
        <w:commentRangeStart w:id="1413"/>
        <w:r w:rsidR="003F1A27">
          <w:t xml:space="preserve"> </w:t>
        </w:r>
        <w:commentRangeEnd w:id="1413"/>
        <w:r w:rsidR="003F1A27">
          <w:rPr>
            <w:rStyle w:val="CommentReference"/>
            <w:rFonts w:asciiTheme="minorHAnsi" w:hAnsiTheme="minorHAnsi" w:cstheme="minorBidi"/>
          </w:rPr>
          <w:commentReference w:id="1413"/>
        </w:r>
      </w:ins>
      <w:ins w:id="1414" w:author="Liu, Luyu" w:date="2019-11-27T15:23:00Z">
        <w:r w:rsidR="00C4677A">
          <w:t xml:space="preserve">0 </w:t>
        </w:r>
      </w:ins>
      <w:ins w:id="1415" w:author="Liu, Luyu" w:date="2019-11-27T15:24:00Z">
        <w:r w:rsidR="00C4677A">
          <w:t>–</w:t>
        </w:r>
      </w:ins>
      <w:ins w:id="1416" w:author="Liu, Luyu" w:date="2019-11-27T15:23:00Z">
        <w:r w:rsidR="00C4677A">
          <w:t xml:space="preserve"> 9 </w:t>
        </w:r>
      </w:ins>
      <w:ins w:id="1417" w:author="Liu, Luyu" w:date="2019-11-27T15:24:00Z">
        <w:r w:rsidR="00C4677A">
          <w:t>minutes (0 – 756 meters)</w:t>
        </w:r>
      </w:ins>
      <w:r w:rsidR="0040511B">
        <w:t xml:space="preserve"> </w:t>
      </w:r>
      <w:ins w:id="1418" w:author="Liu, Luyu" w:date="2019-11-27T15:24:00Z">
        <w:r w:rsidR="00C4677A">
          <w:t>distance buffer of</w:t>
        </w:r>
      </w:ins>
      <w:del w:id="1419" w:author="Liu, Luyu" w:date="2019-11-27T15:24:00Z">
        <w:r w:rsidR="00F216AE" w:rsidDel="00C4677A">
          <w:delText>for</w:delText>
        </w:r>
      </w:del>
      <w:r w:rsidR="0040511B">
        <w:t xml:space="preserve"> COTA bus route #2 heading from southwest to northeast, assuming users travel to their closest bus stop. </w:t>
      </w:r>
      <w:del w:id="1420"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421" w:author="Luyu Liu" w:date="2019-12-17T23:22:00Z">
        <w:r w:rsidR="00400BA3" w:rsidRPr="004743C5">
          <w:t xml:space="preserve">Figure </w:t>
        </w:r>
        <w:r w:rsidR="00400BA3">
          <w:rPr>
            <w:noProof/>
          </w:rPr>
          <w:t>13</w:t>
        </w:r>
      </w:ins>
      <w:ins w:id="1422" w:author="Liu, Luyu" w:date="2019-11-27T17:22:00Z">
        <w:del w:id="1423" w:author="Luyu Liu" w:date="2019-12-17T18:14:00Z">
          <w:r w:rsidR="004C0488" w:rsidRPr="004743C5" w:rsidDel="002142A3">
            <w:delText xml:space="preserve">Figure </w:delText>
          </w:r>
          <w:r w:rsidR="004C0488" w:rsidDel="002142A3">
            <w:rPr>
              <w:noProof/>
            </w:rPr>
            <w:delText>14</w:delText>
          </w:r>
        </w:del>
      </w:ins>
      <w:del w:id="1424"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425" w:author="Luyu Liu" w:date="2019-12-17T23:22:00Z">
        <w:r w:rsidR="00400BA3" w:rsidRPr="00530F4C">
          <w:t xml:space="preserve">Figure </w:t>
        </w:r>
        <w:r w:rsidR="00400BA3">
          <w:rPr>
            <w:noProof/>
          </w:rPr>
          <w:t>14</w:t>
        </w:r>
      </w:ins>
      <w:ins w:id="1426" w:author="Liu, Luyu" w:date="2019-11-27T17:22:00Z">
        <w:del w:id="1427" w:author="Luyu Liu" w:date="2019-12-17T18:14:00Z">
          <w:r w:rsidR="004C0488" w:rsidRPr="00530F4C" w:rsidDel="002142A3">
            <w:delText xml:space="preserve">Figure </w:delText>
          </w:r>
          <w:r w:rsidR="004C0488" w:rsidDel="002142A3">
            <w:rPr>
              <w:noProof/>
            </w:rPr>
            <w:delText>15</w:delText>
          </w:r>
        </w:del>
      </w:ins>
      <w:del w:id="1428"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429" w:author="Luyu Liu" w:date="2019-12-17T23:22:00Z">
        <w:r w:rsidR="00400BA3" w:rsidRPr="004743C5">
          <w:t xml:space="preserve">Figure </w:t>
        </w:r>
        <w:r w:rsidR="00400BA3">
          <w:rPr>
            <w:noProof/>
          </w:rPr>
          <w:t>13</w:t>
        </w:r>
      </w:ins>
      <w:ins w:id="1430" w:author="Liu, Luyu" w:date="2019-11-27T17:22:00Z">
        <w:del w:id="1431" w:author="Luyu Liu" w:date="2019-12-17T18:14:00Z">
          <w:r w:rsidR="004C0488" w:rsidRPr="004743C5" w:rsidDel="002142A3">
            <w:delText xml:space="preserve">Figure </w:delText>
          </w:r>
          <w:r w:rsidR="004C0488" w:rsidDel="002142A3">
            <w:rPr>
              <w:noProof/>
            </w:rPr>
            <w:delText>14</w:delText>
          </w:r>
        </w:del>
      </w:ins>
      <w:del w:id="1432"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433" w:author="Liu, Luyu" w:date="2019-11-27T17:21:00Z">
        <w:r w:rsidR="00122355">
          <w:t xml:space="preserve"> </w:t>
        </w:r>
      </w:ins>
      <w:del w:id="1434"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435" w:author="Luyu Liu" w:date="2019-12-17T23:22:00Z">
        <w:r w:rsidR="00400BA3" w:rsidRPr="00530F4C">
          <w:t xml:space="preserve">Figure </w:t>
        </w:r>
        <w:r w:rsidR="00400BA3">
          <w:rPr>
            <w:noProof/>
          </w:rPr>
          <w:t>14</w:t>
        </w:r>
      </w:ins>
      <w:ins w:id="1436" w:author="Liu, Luyu" w:date="2019-11-27T17:22:00Z">
        <w:del w:id="1437" w:author="Luyu Liu" w:date="2019-12-17T18:14:00Z">
          <w:r w:rsidR="004C0488" w:rsidRPr="00530F4C" w:rsidDel="002142A3">
            <w:delText xml:space="preserve">Figure </w:delText>
          </w:r>
          <w:r w:rsidR="004C0488" w:rsidDel="002142A3">
            <w:rPr>
              <w:noProof/>
            </w:rPr>
            <w:delText>15</w:delText>
          </w:r>
        </w:del>
      </w:ins>
      <w:del w:id="1438"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439" w:author="Liu, Luyu" w:date="2019-11-27T17:21:00Z">
        <w:r w:rsidR="0016636C" w:rsidDel="00591497">
          <w:delText xml:space="preserve"> </w:delText>
        </w:r>
      </w:del>
      <w:moveToRangeStart w:id="1440" w:author="Liu, Luyu" w:date="2019-11-27T17:20:00Z" w:name="move25767660"/>
      <w:moveTo w:id="1441" w:author="Liu, Luyu" w:date="2019-11-27T17:20:00Z">
        <w:del w:id="1442"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443"/>
          <w:commentRangeEnd w:id="1443"/>
          <w:r w:rsidR="00591497" w:rsidDel="00591497">
            <w:rPr>
              <w:rStyle w:val="CommentReference"/>
              <w:rFonts w:asciiTheme="minorHAnsi" w:hAnsiTheme="minorHAnsi" w:cstheme="minorBidi"/>
            </w:rPr>
            <w:commentReference w:id="1443"/>
          </w:r>
          <w:r w:rsidR="00591497" w:rsidDel="00591497">
            <w:delText>.</w:delText>
          </w:r>
          <w:r w:rsidR="00591497" w:rsidRPr="00F95BDB" w:rsidDel="00591497">
            <w:delText xml:space="preserve"> </w:delText>
          </w:r>
        </w:del>
      </w:moveTo>
    </w:p>
    <w:moveToRangeEnd w:id="1440"/>
    <w:p w14:paraId="4C22EFAE" w14:textId="20490CD2" w:rsidR="00727092" w:rsidRDefault="0016636C" w:rsidP="00727092">
      <w:pPr>
        <w:pStyle w:val="IndentTimesNewRoman"/>
        <w:ind w:firstLine="0"/>
        <w:jc w:val="both"/>
      </w:pPr>
      <w:del w:id="1444"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26E61878" w:rsidR="00727092" w:rsidRPr="006E112A" w:rsidRDefault="00727092" w:rsidP="00727092">
      <w:pPr>
        <w:spacing w:line="256" w:lineRule="auto"/>
        <w:jc w:val="center"/>
        <w:rPr>
          <w:rFonts w:ascii="Times New Roman" w:hAnsi="Times New Roman" w:cs="Times New Roman"/>
          <w:sz w:val="24"/>
          <w:szCs w:val="24"/>
        </w:rPr>
      </w:pPr>
      <w:bookmarkStart w:id="1445" w:name="_Ref16256385"/>
      <w:bookmarkStart w:id="1446" w:name="_Ref16256378"/>
      <w:commentRangeStart w:id="1447"/>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ins w:id="1448" w:author="Luyu Liu" w:date="2019-12-17T23:18:00Z">
        <w:r w:rsidR="006A3AA4">
          <w:rPr>
            <w:rFonts w:ascii="Times New Roman" w:hAnsi="Times New Roman" w:cs="Times New Roman"/>
            <w:noProof/>
            <w:sz w:val="24"/>
            <w:szCs w:val="24"/>
          </w:rPr>
          <w:t>13</w:t>
        </w:r>
      </w:ins>
      <w:del w:id="1449" w:author="Luyu Liu" w:date="2019-12-17T23:18:00Z">
        <w:r w:rsidR="004C0488" w:rsidDel="006A3AA4">
          <w:rPr>
            <w:rFonts w:ascii="Times New Roman" w:hAnsi="Times New Roman" w:cs="Times New Roman"/>
            <w:noProof/>
            <w:sz w:val="24"/>
            <w:szCs w:val="24"/>
          </w:rPr>
          <w:delText>14</w:delText>
        </w:r>
      </w:del>
      <w:r w:rsidRPr="004743C5">
        <w:rPr>
          <w:rFonts w:ascii="Times New Roman" w:hAnsi="Times New Roman" w:cs="Times New Roman"/>
          <w:sz w:val="24"/>
          <w:szCs w:val="24"/>
        </w:rPr>
        <w:fldChar w:fldCharType="end"/>
      </w:r>
      <w:bookmarkEnd w:id="1445"/>
      <w:r>
        <w:rPr>
          <w:rFonts w:ascii="Times New Roman" w:hAnsi="Times New Roman" w:cs="Times New Roman"/>
          <w:sz w:val="24"/>
          <w:szCs w:val="24"/>
        </w:rPr>
        <w:t>:</w:t>
      </w:r>
      <w:r w:rsidRPr="004743C5">
        <w:rPr>
          <w:rFonts w:ascii="Times New Roman" w:hAnsi="Times New Roman" w:cs="Times New Roman"/>
          <w:sz w:val="24"/>
          <w:szCs w:val="24"/>
        </w:rPr>
        <w:t xml:space="preserve"> </w:t>
      </w:r>
      <w:ins w:id="1450"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451" w:author="Miller, Harvey J." w:date="2019-12-10T14:05:00Z">
        <w:r w:rsidR="00F625BD">
          <w:rPr>
            <w:rFonts w:ascii="Times New Roman" w:hAnsi="Times New Roman" w:cs="Times New Roman"/>
            <w:sz w:val="24"/>
            <w:szCs w:val="24"/>
          </w:rPr>
          <w:t xml:space="preserve">bus </w:t>
        </w:r>
      </w:ins>
      <w:ins w:id="1452" w:author="Miller, Harvey J." w:date="2019-12-10T14:02:00Z">
        <w:r w:rsidR="00F625BD">
          <w:rPr>
            <w:rFonts w:ascii="Times New Roman" w:hAnsi="Times New Roman" w:cs="Times New Roman"/>
            <w:sz w:val="24"/>
            <w:szCs w:val="24"/>
          </w:rPr>
          <w:t xml:space="preserve">route: </w:t>
        </w:r>
      </w:ins>
      <w:del w:id="1453" w:author="Liu, Luyu" w:date="2019-11-27T16:02:00Z">
        <w:r w:rsidDel="00FB2BC3">
          <w:rPr>
            <w:rFonts w:ascii="Times New Roman" w:hAnsi="Times New Roman" w:cs="Times New Roman"/>
            <w:sz w:val="24"/>
            <w:szCs w:val="24"/>
          </w:rPr>
          <w:delText>A</w:delText>
        </w:r>
      </w:del>
      <w:ins w:id="1454"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455" w:author="Liu, Luyu" w:date="2019-11-27T16:02:00Z">
        <w:r w:rsidDel="00FB2BC3">
          <w:rPr>
            <w:rFonts w:ascii="Times New Roman" w:hAnsi="Times New Roman" w:cs="Times New Roman"/>
            <w:sz w:val="24"/>
            <w:szCs w:val="24"/>
          </w:rPr>
          <w:delText xml:space="preserve">GT </w:delText>
        </w:r>
      </w:del>
      <w:ins w:id="1456"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457"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446"/>
      <w:r w:rsidRPr="006E112A">
        <w:rPr>
          <w:rFonts w:ascii="Times New Roman" w:hAnsi="Times New Roman" w:cs="Times New Roman"/>
          <w:sz w:val="24"/>
          <w:szCs w:val="24"/>
        </w:rPr>
        <w:t xml:space="preserve"> </w:t>
      </w:r>
      <w:commentRangeEnd w:id="1447"/>
      <w:r w:rsidR="009F1880">
        <w:rPr>
          <w:rStyle w:val="CommentReference"/>
        </w:rPr>
        <w:commentReference w:id="1447"/>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3A32D303" w:rsidR="00727092" w:rsidRPr="006E112A" w:rsidRDefault="00727092" w:rsidP="00727092">
      <w:pPr>
        <w:spacing w:line="256" w:lineRule="auto"/>
        <w:jc w:val="center"/>
        <w:rPr>
          <w:rFonts w:ascii="Times New Roman" w:hAnsi="Times New Roman" w:cs="Times New Roman"/>
          <w:sz w:val="24"/>
          <w:szCs w:val="24"/>
        </w:rPr>
      </w:pPr>
      <w:bookmarkStart w:id="1458" w:name="_Ref16256137"/>
      <w:commentRangeStart w:id="1459"/>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ins w:id="1460" w:author="Luyu Liu" w:date="2019-12-17T23:18:00Z">
        <w:r w:rsidR="006A3AA4">
          <w:rPr>
            <w:rFonts w:ascii="Times New Roman" w:hAnsi="Times New Roman" w:cs="Times New Roman"/>
            <w:noProof/>
            <w:sz w:val="24"/>
            <w:szCs w:val="24"/>
          </w:rPr>
          <w:t>14</w:t>
        </w:r>
      </w:ins>
      <w:del w:id="1461" w:author="Luyu Liu" w:date="2019-12-17T23:18:00Z">
        <w:r w:rsidR="004C0488" w:rsidDel="006A3AA4">
          <w:rPr>
            <w:rFonts w:ascii="Times New Roman" w:hAnsi="Times New Roman" w:cs="Times New Roman"/>
            <w:noProof/>
            <w:sz w:val="24"/>
            <w:szCs w:val="24"/>
          </w:rPr>
          <w:delText>15</w:delText>
        </w:r>
      </w:del>
      <w:r w:rsidRPr="00530F4C">
        <w:rPr>
          <w:rFonts w:ascii="Times New Roman" w:hAnsi="Times New Roman" w:cs="Times New Roman"/>
          <w:sz w:val="24"/>
          <w:szCs w:val="24"/>
        </w:rPr>
        <w:fldChar w:fldCharType="end"/>
      </w:r>
      <w:bookmarkEnd w:id="1458"/>
      <w:r>
        <w:rPr>
          <w:rFonts w:ascii="Times New Roman" w:hAnsi="Times New Roman" w:cs="Times New Roman"/>
          <w:sz w:val="24"/>
          <w:szCs w:val="24"/>
        </w:rPr>
        <w:t>:</w:t>
      </w:r>
      <w:r w:rsidRPr="00D4298B">
        <w:rPr>
          <w:rFonts w:ascii="Times New Roman" w:hAnsi="Times New Roman" w:cs="Times New Roman"/>
          <w:sz w:val="24"/>
          <w:szCs w:val="24"/>
        </w:rPr>
        <w:t xml:space="preserve"> </w:t>
      </w:r>
      <w:ins w:id="1462"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463" w:author="Miller, Harvey J." w:date="2019-12-10T14:05:00Z">
        <w:r w:rsidR="00F625BD">
          <w:rPr>
            <w:rFonts w:ascii="Times New Roman" w:hAnsi="Times New Roman" w:cs="Times New Roman"/>
            <w:sz w:val="24"/>
            <w:szCs w:val="24"/>
          </w:rPr>
          <w:t xml:space="preserve">bus </w:t>
        </w:r>
      </w:ins>
      <w:ins w:id="1464" w:author="Miller, Harvey J." w:date="2019-12-10T14:03:00Z">
        <w:r w:rsidR="00F625BD" w:rsidRPr="00F625BD">
          <w:rPr>
            <w:rFonts w:ascii="Times New Roman" w:hAnsi="Times New Roman" w:cs="Times New Roman"/>
            <w:sz w:val="24"/>
            <w:szCs w:val="24"/>
          </w:rPr>
          <w:t>route</w:t>
        </w:r>
      </w:ins>
      <w:ins w:id="1465" w:author="Miller, Harvey J." w:date="2019-12-10T14:05:00Z">
        <w:r w:rsidR="00F625BD">
          <w:rPr>
            <w:rFonts w:ascii="Times New Roman" w:hAnsi="Times New Roman" w:cs="Times New Roman"/>
            <w:sz w:val="24"/>
            <w:szCs w:val="24"/>
          </w:rPr>
          <w:t xml:space="preserve">: </w:t>
        </w:r>
      </w:ins>
      <w:ins w:id="1466" w:author="Miller, Harvey J." w:date="2019-12-10T14:03:00Z">
        <w:r w:rsidR="00F625BD" w:rsidRPr="00F625BD" w:rsidDel="00C24854">
          <w:rPr>
            <w:rFonts w:ascii="Times New Roman" w:hAnsi="Times New Roman" w:cs="Times New Roman"/>
            <w:sz w:val="24"/>
            <w:szCs w:val="24"/>
          </w:rPr>
          <w:t xml:space="preserve"> </w:t>
        </w:r>
      </w:ins>
      <w:del w:id="1467"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468"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469" w:author="Liu, Luyu" w:date="2019-11-27T16:06:00Z">
        <w:r w:rsidDel="00C24854">
          <w:rPr>
            <w:rFonts w:ascii="Times New Roman" w:hAnsi="Times New Roman" w:cs="Times New Roman"/>
            <w:sz w:val="24"/>
            <w:szCs w:val="24"/>
          </w:rPr>
          <w:delText xml:space="preserve">ET </w:delText>
        </w:r>
      </w:del>
      <w:ins w:id="1470" w:author="Liu, Luyu" w:date="2019-11-27T16:06:00Z">
        <w:r w:rsidR="00C24854">
          <w:rPr>
            <w:rFonts w:ascii="Times New Roman" w:hAnsi="Times New Roman" w:cs="Times New Roman"/>
            <w:sz w:val="24"/>
            <w:szCs w:val="24"/>
          </w:rPr>
          <w:t xml:space="preserve">ST </w:t>
        </w:r>
      </w:ins>
      <w:del w:id="1471"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472"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473"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459"/>
      <w:r w:rsidR="009F1880">
        <w:rPr>
          <w:rStyle w:val="CommentReference"/>
        </w:rPr>
        <w:commentReference w:id="1459"/>
      </w:r>
    </w:p>
    <w:p w14:paraId="1DB33CB1" w14:textId="77777777" w:rsidR="00727092" w:rsidRDefault="00727092" w:rsidP="00727092">
      <w:pPr>
        <w:spacing w:line="256" w:lineRule="auto"/>
        <w:rPr>
          <w:rFonts w:ascii="Times New Roman" w:hAnsi="Times New Roman" w:cs="Times New Roman"/>
          <w:sz w:val="24"/>
          <w:szCs w:val="24"/>
        </w:rPr>
      </w:pPr>
    </w:p>
    <w:p w14:paraId="18F7AB33" w14:textId="6FED207E" w:rsidR="00BB3EC7" w:rsidRPr="00B942D8" w:rsidRDefault="00BB3EC7">
      <w:pPr>
        <w:pStyle w:val="IndentTimesNewRoman"/>
        <w:jc w:val="both"/>
        <w:pPrChange w:id="1474"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475" w:author="Luyu Liu" w:date="2019-12-17T23:22:00Z">
        <w:r w:rsidR="00400BA3">
          <w:t xml:space="preserve">Figure </w:t>
        </w:r>
        <w:r w:rsidR="00400BA3">
          <w:rPr>
            <w:noProof/>
          </w:rPr>
          <w:t>15</w:t>
        </w:r>
      </w:ins>
      <w:ins w:id="1476" w:author="Liu, Luyu" w:date="2019-11-27T17:22:00Z">
        <w:del w:id="1477" w:author="Luyu Liu" w:date="2019-12-17T18:15:00Z">
          <w:r w:rsidR="004C0488" w:rsidDel="002142A3">
            <w:delText xml:space="preserve">Figure </w:delText>
          </w:r>
          <w:r w:rsidR="004C0488" w:rsidDel="002142A3">
            <w:rPr>
              <w:noProof/>
            </w:rPr>
            <w:delText>16</w:delText>
          </w:r>
        </w:del>
      </w:ins>
      <w:del w:id="1478"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479" w:author="Liu, Luyu" w:date="2019-11-27T16:14:00Z">
          <w:pPr>
            <w:keepNext/>
            <w:spacing w:line="256" w:lineRule="auto"/>
          </w:pPr>
        </w:pPrChange>
      </w:pPr>
      <w:r>
        <w:rPr>
          <w:noProof/>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17B46AB3" w:rsidR="00BB3EC7" w:rsidRDefault="00BB3EC7" w:rsidP="00BB3EC7">
      <w:pPr>
        <w:pStyle w:val="TimesNewRoman"/>
        <w:jc w:val="center"/>
      </w:pPr>
      <w:bookmarkStart w:id="1480" w:name="_Ref16256046"/>
      <w:commentRangeStart w:id="1481"/>
      <w:r>
        <w:t xml:space="preserve">Figure </w:t>
      </w:r>
      <w:r w:rsidR="00235361">
        <w:fldChar w:fldCharType="begin"/>
      </w:r>
      <w:r w:rsidR="00235361">
        <w:instrText xml:space="preserve"> SEQ Figure \* ARABIC </w:instrText>
      </w:r>
      <w:r w:rsidR="00235361">
        <w:fldChar w:fldCharType="separate"/>
      </w:r>
      <w:ins w:id="1482" w:author="Luyu Liu" w:date="2019-12-17T23:19:00Z">
        <w:r w:rsidR="006A3AA4">
          <w:rPr>
            <w:noProof/>
          </w:rPr>
          <w:t>15</w:t>
        </w:r>
      </w:ins>
      <w:ins w:id="1483" w:author="Liu, Luyu" w:date="2019-11-27T17:22:00Z">
        <w:del w:id="1484" w:author="Luyu Liu" w:date="2019-12-17T23:19:00Z">
          <w:r w:rsidR="004C0488" w:rsidDel="006A3AA4">
            <w:rPr>
              <w:noProof/>
            </w:rPr>
            <w:delText>16</w:delText>
          </w:r>
        </w:del>
      </w:ins>
      <w:del w:id="1485" w:author="Luyu Liu" w:date="2019-12-17T23:19:00Z">
        <w:r w:rsidR="00654DF6" w:rsidDel="006A3AA4">
          <w:rPr>
            <w:noProof/>
          </w:rPr>
          <w:delText>14</w:delText>
        </w:r>
      </w:del>
      <w:r w:rsidR="00235361">
        <w:rPr>
          <w:noProof/>
        </w:rPr>
        <w:fldChar w:fldCharType="end"/>
      </w:r>
      <w:bookmarkEnd w:id="1480"/>
      <w:r w:rsidR="00AA2619">
        <w:rPr>
          <w:noProof/>
        </w:rPr>
        <w:t>:</w:t>
      </w:r>
      <w:r>
        <w:t xml:space="preserve"> </w:t>
      </w:r>
      <w:ins w:id="1486" w:author="Miller, Harvey J." w:date="2019-12-10T14:04:00Z">
        <w:r w:rsidR="00F625BD">
          <w:t xml:space="preserve">Spatial pattern of </w:t>
        </w:r>
      </w:ins>
      <w:del w:id="1487" w:author="Miller, Harvey J." w:date="2019-12-10T14:04:00Z">
        <w:r w:rsidDel="00F625BD">
          <w:delText xml:space="preserve">PT </w:delText>
        </w:r>
      </w:del>
      <w:r w:rsidR="0040511B">
        <w:t>average wait</w:t>
      </w:r>
      <w:r>
        <w:t xml:space="preserve"> time </w:t>
      </w:r>
      <w:r w:rsidR="00654DF6">
        <w:t xml:space="preserve">(left side) and </w:t>
      </w:r>
      <w:ins w:id="1488" w:author="Miller, Harvey J." w:date="2019-12-10T14:04:00Z">
        <w:r w:rsidR="00F625BD">
          <w:t xml:space="preserve">missed bus risk </w:t>
        </w:r>
      </w:ins>
      <w:del w:id="1489" w:author="Miller, Harvey J." w:date="2019-12-10T14:06:00Z">
        <w:r w:rsidR="00654DF6" w:rsidDel="00F625BD">
          <w:delText xml:space="preserve">risk of missing a bus </w:delText>
        </w:r>
      </w:del>
      <w:r w:rsidR="00654DF6">
        <w:t>(right side)</w:t>
      </w:r>
      <w:ins w:id="1490" w:author="Miller, Harvey J." w:date="2019-12-10T14:06:00Z">
        <w:r w:rsidR="00F625BD">
          <w:t xml:space="preserve"> within a walking distance buffer of the bus route for the PT strategy </w:t>
        </w:r>
      </w:ins>
      <w:del w:id="1491"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481"/>
        <w:r w:rsidR="00654DF6" w:rsidDel="00F625BD">
          <w:rPr>
            <w:rStyle w:val="CommentReference"/>
            <w:rFonts w:asciiTheme="minorHAnsi" w:hAnsiTheme="minorHAnsi" w:cstheme="minorBidi"/>
          </w:rPr>
          <w:commentReference w:id="1481"/>
        </w:r>
      </w:del>
    </w:p>
    <w:p w14:paraId="583E8D96" w14:textId="083C9F06" w:rsidR="004C0488" w:rsidRDefault="004C0488" w:rsidP="0016636C">
      <w:pPr>
        <w:pStyle w:val="TimesNewRoman"/>
        <w:jc w:val="both"/>
        <w:rPr>
          <w:ins w:id="1492" w:author="Liu, Luyu" w:date="2019-11-27T20:56:00Z"/>
          <w:b/>
        </w:rPr>
      </w:pPr>
    </w:p>
    <w:p w14:paraId="18AD5E02" w14:textId="77777777" w:rsidR="00E5090F" w:rsidRDefault="00E5090F" w:rsidP="0016636C">
      <w:pPr>
        <w:pStyle w:val="TimesNewRoman"/>
        <w:jc w:val="both"/>
        <w:rPr>
          <w:ins w:id="1493" w:author="Liu, Luyu" w:date="2019-11-27T17:23:00Z"/>
          <w:b/>
        </w:rPr>
      </w:pPr>
    </w:p>
    <w:p w14:paraId="24F1C1E7" w14:textId="75C2F298" w:rsidR="008809DB" w:rsidRDefault="0038416A">
      <w:pPr>
        <w:pStyle w:val="TimesNewRoman"/>
        <w:numPr>
          <w:ilvl w:val="2"/>
          <w:numId w:val="5"/>
        </w:numPr>
        <w:jc w:val="both"/>
        <w:rPr>
          <w:ins w:id="1494" w:author="Luyu Liu" w:date="2019-12-17T16:12:00Z"/>
        </w:rPr>
        <w:pPrChange w:id="1495" w:author="Luyu Liu" w:date="2019-12-17T16:12:00Z">
          <w:pPr>
            <w:pStyle w:val="TimesNewRoman"/>
            <w:jc w:val="both"/>
          </w:pPr>
        </w:pPrChange>
      </w:pPr>
      <w:r w:rsidRPr="008809DB">
        <w:rPr>
          <w:bCs/>
          <w:rPrChange w:id="1496" w:author="Luyu Liu" w:date="2019-12-17T16:12:00Z">
            <w:rPr>
              <w:b/>
            </w:rPr>
          </w:rPrChange>
        </w:rPr>
        <w:t>Spatial differences between ST and PT</w:t>
      </w:r>
      <w:del w:id="1497" w:author="Luyu Liu" w:date="2019-12-17T16:12:00Z">
        <w:r w:rsidDel="008809DB">
          <w:delText>.</w:delText>
        </w:r>
      </w:del>
      <w:del w:id="1498" w:author="Luyu Liu" w:date="2019-12-17T16:13:00Z">
        <w:r w:rsidDel="008809DB">
          <w:delText xml:space="preserve"> </w:delText>
        </w:r>
      </w:del>
      <w:r>
        <w:t xml:space="preserve">  </w:t>
      </w:r>
    </w:p>
    <w:p w14:paraId="7CFFB3CE" w14:textId="7C0B84F8" w:rsidR="00E5090F" w:rsidRDefault="0016636C" w:rsidP="00F96710">
      <w:pPr>
        <w:pStyle w:val="TimesNewRoman"/>
        <w:jc w:val="both"/>
        <w:rPr>
          <w:ins w:id="1499"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ins w:id="1500" w:author="Luyu Liu" w:date="2019-12-17T23:22:00Z">
        <w:r w:rsidR="00400BA3">
          <w:t xml:space="preserve">Figure </w:t>
        </w:r>
        <w:r w:rsidR="00400BA3">
          <w:rPr>
            <w:noProof/>
          </w:rPr>
          <w:t>16</w:t>
        </w:r>
      </w:ins>
      <w:del w:id="1501" w:author="Luyu Liu" w:date="2019-12-17T23:22:00Z">
        <w:r w:rsidR="002142A3" w:rsidDel="00400BA3">
          <w:delText xml:space="preserve">Figure </w:delText>
        </w:r>
        <w:r w:rsidR="002142A3" w:rsidDel="00400BA3">
          <w:rPr>
            <w:noProof/>
          </w:rPr>
          <w:delText>17</w:delText>
        </w:r>
      </w:del>
      <w:r w:rsidR="0038416A">
        <w:fldChar w:fldCharType="end"/>
      </w:r>
      <w:r w:rsidR="00E96AD4">
        <w:t xml:space="preserve"> shows the average wait</w:t>
      </w:r>
      <w:r w:rsidR="0038416A" w:rsidRPr="00745341">
        <w:t xml:space="preserve"> time difference </w:t>
      </w:r>
      <w:r w:rsidR="0038416A">
        <w:t>between ST and PT</w:t>
      </w:r>
      <w:ins w:id="1502" w:author="Miller, Harvey J." w:date="2019-12-10T14:06:00Z">
        <w:r w:rsidR="00F625BD">
          <w:t xml:space="preserve"> within a</w:t>
        </w:r>
      </w:ins>
      <w:ins w:id="1503" w:author="Miller, Harvey J." w:date="2019-12-10T14:07:00Z">
        <w:r w:rsidR="00F625BD">
          <w:t xml:space="preserve"> </w:t>
        </w:r>
      </w:ins>
      <w:ins w:id="1504" w:author="Miller, Harvey J." w:date="2019-12-10T14:06:00Z">
        <w:r w:rsidR="00F625BD">
          <w:t xml:space="preserve">walking distance buffer </w:t>
        </w:r>
      </w:ins>
      <w:ins w:id="1505" w:author="Miller, Harvey J." w:date="2019-12-10T14:07:00Z">
        <w:r w:rsidR="00F625BD">
          <w:t>of the bus route</w:t>
        </w:r>
      </w:ins>
      <w:r w:rsidR="0038416A" w:rsidRPr="00745341">
        <w:t xml:space="preserve">. </w:t>
      </w:r>
      <w:ins w:id="1506" w:author="Liu, Luyu" w:date="2019-11-27T21:01:00Z">
        <w:r w:rsidR="00E0434C">
          <w:t>We observe the originating stops have exceptional high waiting time due to larger headway.</w:t>
        </w:r>
      </w:ins>
      <w:ins w:id="1507" w:author="Liu, Luyu" w:date="2019-11-27T21:02:00Z">
        <w:r w:rsidR="00E0434C">
          <w:t xml:space="preserve"> </w:t>
        </w:r>
      </w:ins>
      <w:r w:rsidR="0038416A">
        <w:t xml:space="preserve">We can </w:t>
      </w:r>
      <w:ins w:id="1508" w:author="Liu, Luyu" w:date="2019-11-27T21:02:00Z">
        <w:r w:rsidR="00E0434C">
          <w:t xml:space="preserve">also </w:t>
        </w:r>
      </w:ins>
      <w:r w:rsidR="0038416A">
        <w:t xml:space="preserve">observe that PT does not outperform ST for </w:t>
      </w:r>
      <w:del w:id="1509" w:author="Liu, Luyu" w:date="2019-11-27T21:02:00Z">
        <w:r w:rsidR="0038416A" w:rsidDel="00E0434C">
          <w:delText>all</w:delText>
        </w:r>
      </w:del>
      <w:ins w:id="1510"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511"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512" w:author="Liu, Luyu" w:date="2019-11-27T20:57:00Z">
        <w:r w:rsidR="00E5090F" w:rsidRPr="00092DA1">
          <w:fldChar w:fldCharType="separate"/>
        </w:r>
      </w:ins>
      <w:ins w:id="1513" w:author="Luyu Liu" w:date="2019-12-17T23:22:00Z">
        <w:r w:rsidR="00400BA3">
          <w:t>Figure 16</w:t>
        </w:r>
      </w:ins>
      <w:ins w:id="1514"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515" w:author="Liu, Luyu" w:date="2019-11-27T21:00:00Z">
        <w:r w:rsidR="00E5090F">
          <w:t>more</w:t>
        </w:r>
      </w:ins>
      <w:ins w:id="1516" w:author="Liu, Luyu" w:date="2019-11-27T20:57:00Z">
        <w:r w:rsidR="00E5090F">
          <w:t xml:space="preserve"> than PT users. </w:t>
        </w:r>
      </w:ins>
      <w:ins w:id="1517" w:author="Liu, Luyu" w:date="2019-11-27T21:04:00Z">
        <w:r w:rsidR="00F96710" w:rsidRPr="00092DA1">
          <w:t xml:space="preserve">The comparison </w:t>
        </w:r>
        <w:del w:id="1518" w:author="Miller, Harvey J." w:date="2019-12-10T14:07:00Z">
          <w:r w:rsidR="00F96710" w:rsidRPr="00092DA1" w:rsidDel="00F625BD">
            <w:delText xml:space="preserve">moreover </w:delText>
          </w:r>
        </w:del>
        <w:r w:rsidR="00F96710" w:rsidRPr="00092DA1">
          <w:t xml:space="preserve">shows the </w:t>
        </w:r>
        <w:del w:id="1519"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520" w:author="Miller, Harvey J." w:date="2019-12-10T14:08:00Z">
        <w:r w:rsidR="00F625BD">
          <w:t xml:space="preserve"> of relative performance between these two strategies</w:t>
        </w:r>
      </w:ins>
      <w:ins w:id="1521" w:author="Liu, Luyu" w:date="2019-11-27T21:04:00Z">
        <w:r w:rsidR="00F96710">
          <w:t>.</w:t>
        </w:r>
      </w:ins>
    </w:p>
    <w:p w14:paraId="77954D45" w14:textId="35C2555D" w:rsidR="00E5090F" w:rsidRDefault="00E5090F" w:rsidP="00E5090F">
      <w:pPr>
        <w:pStyle w:val="TimesNewRoman"/>
        <w:jc w:val="both"/>
        <w:rPr>
          <w:ins w:id="1522" w:author="Liu, Luyu" w:date="2019-11-27T21:00:00Z"/>
        </w:rPr>
      </w:pPr>
    </w:p>
    <w:p w14:paraId="7B51B004" w14:textId="07DA847D" w:rsidR="00E5090F" w:rsidRDefault="00E5090F" w:rsidP="00E5090F">
      <w:pPr>
        <w:pStyle w:val="TimesNewRoman"/>
        <w:jc w:val="both"/>
        <w:rPr>
          <w:ins w:id="1523" w:author="Liu, Luyu" w:date="2019-11-27T21:00:00Z"/>
        </w:rPr>
      </w:pPr>
    </w:p>
    <w:p w14:paraId="65196CC6" w14:textId="77777777" w:rsidR="00E5090F" w:rsidRDefault="00E5090F" w:rsidP="00E5090F">
      <w:pPr>
        <w:pStyle w:val="TimesNewRoman"/>
        <w:jc w:val="both"/>
        <w:rPr>
          <w:ins w:id="1524" w:author="Liu, Luyu" w:date="2019-11-27T20:57:00Z"/>
        </w:rPr>
      </w:pPr>
    </w:p>
    <w:p w14:paraId="5353E0D0" w14:textId="74A75FCD" w:rsidR="0038416A" w:rsidDel="00E5090F" w:rsidRDefault="0038416A">
      <w:pPr>
        <w:pStyle w:val="TimesNewRoman"/>
        <w:jc w:val="both"/>
        <w:rPr>
          <w:del w:id="1525" w:author="Liu, Luyu" w:date="2019-11-27T20:56:00Z"/>
        </w:rPr>
      </w:pPr>
      <w:del w:id="1526"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527" w:author="Liu, Luyu" w:date="2019-11-27T17:11:00Z">
        <w:r w:rsidDel="002E61E4">
          <w:delText xml:space="preserve">. </w:delText>
        </w:r>
        <w:commentRangeStart w:id="1528"/>
        <w:commentRangeStart w:id="1529"/>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530" w:author="Liu, Luyu" w:date="2019-11-27T20:56:00Z">
        <w:r w:rsidDel="00E5090F">
          <w:delText xml:space="preserve">. </w:delText>
        </w:r>
      </w:del>
      <w:moveFromRangeStart w:id="1531" w:author="Liu, Luyu" w:date="2019-11-27T17:20:00Z" w:name="move25767660"/>
      <w:moveFrom w:id="1532" w:author="Liu, Luyu" w:date="2019-11-27T17:20:00Z">
        <w:del w:id="1533"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528"/>
          <w:r w:rsidR="0016636C" w:rsidDel="00E5090F">
            <w:rPr>
              <w:rStyle w:val="CommentReference"/>
              <w:rFonts w:asciiTheme="minorHAnsi" w:hAnsiTheme="minorHAnsi" w:cstheme="minorBidi"/>
            </w:rPr>
            <w:commentReference w:id="1528"/>
          </w:r>
        </w:del>
      </w:moveFrom>
      <w:commentRangeEnd w:id="1529"/>
      <w:del w:id="1534" w:author="Liu, Luyu" w:date="2019-11-27T20:57:00Z">
        <w:r w:rsidR="00647148" w:rsidDel="00E5090F">
          <w:rPr>
            <w:rStyle w:val="CommentReference"/>
            <w:rFonts w:asciiTheme="minorHAnsi" w:hAnsiTheme="minorHAnsi" w:cstheme="minorBidi"/>
          </w:rPr>
          <w:commentReference w:id="1529"/>
        </w:r>
      </w:del>
      <w:moveFrom w:id="1535" w:author="Liu, Luyu" w:date="2019-11-27T17:20:00Z">
        <w:del w:id="1536" w:author="Liu, Luyu" w:date="2019-11-27T20:57:00Z">
          <w:r w:rsidDel="00E5090F">
            <w:delText>.</w:delText>
          </w:r>
          <w:r w:rsidRPr="00F95BDB" w:rsidDel="00E5090F">
            <w:delText xml:space="preserve"> </w:delText>
          </w:r>
        </w:del>
      </w:moveFrom>
      <w:moveFromRangeEnd w:id="1531"/>
    </w:p>
    <w:p w14:paraId="53E473C9" w14:textId="2B3DC575" w:rsidR="0038416A" w:rsidDel="00E5090F" w:rsidRDefault="0038416A" w:rsidP="00E96AD4">
      <w:pPr>
        <w:pStyle w:val="TimesNewRoman"/>
        <w:ind w:firstLine="720"/>
        <w:jc w:val="both"/>
        <w:rPr>
          <w:del w:id="1537" w:author="Liu, Luyu" w:date="2019-11-27T20:56:00Z"/>
          <w:moveFrom w:id="1538" w:author="Liu, Luyu" w:date="2019-11-27T17:21:00Z"/>
        </w:rPr>
      </w:pPr>
      <w:moveFromRangeStart w:id="1539" w:author="Liu, Luyu" w:date="2019-11-27T17:21:00Z" w:name="move25767730"/>
      <w:commentRangeStart w:id="1540"/>
      <w:moveFrom w:id="1541" w:author="Liu, Luyu" w:date="2019-11-27T17:21:00Z">
        <w:del w:id="1542"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543" w:author="Liu, Luyu" w:date="2019-11-27T17:21:00Z"/>
      <w:moveFrom w:id="1544" w:author="Liu, Luyu" w:date="2019-11-27T17:21:00Z">
        <w:del w:id="1545"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546" w:author="Liu, Luyu" w:date="2019-11-27T17:21:00Z"/>
      <w:moveFrom w:id="1547" w:author="Liu, Luyu" w:date="2019-11-27T17:21:00Z">
        <w:del w:id="1548"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549" w:author="Liu, Luyu" w:date="2019-11-27T20:56:00Z"/>
          <w:moveFrom w:id="1550"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551" w:author="Liu, Luyu" w:date="2019-11-27T20:56:00Z"/>
        </w:trPr>
        <w:tc>
          <w:tcPr>
            <w:tcW w:w="2695" w:type="dxa"/>
          </w:tcPr>
          <w:p w14:paraId="32ADA0C1" w14:textId="7D7E4CB8" w:rsidR="0038416A" w:rsidDel="00E5090F" w:rsidRDefault="0038416A" w:rsidP="000831FD">
            <w:pPr>
              <w:pStyle w:val="TimesNewRoman"/>
              <w:rPr>
                <w:del w:id="1552" w:author="Liu, Luyu" w:date="2019-11-27T20:56:00Z"/>
                <w:moveFrom w:id="1553" w:author="Liu, Luyu" w:date="2019-11-27T17:21:00Z"/>
              </w:rPr>
            </w:pPr>
            <w:moveFrom w:id="1554" w:author="Liu, Luyu" w:date="2019-11-27T17:21:00Z">
              <w:del w:id="1555"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556" w:author="Liu, Luyu" w:date="2019-11-27T20:56:00Z"/>
                <w:moveFrom w:id="1557" w:author="Liu, Luyu" w:date="2019-11-27T17:21:00Z"/>
              </w:rPr>
            </w:pPr>
            <w:moveFrom w:id="1558" w:author="Liu, Luyu" w:date="2019-11-27T17:21:00Z">
              <w:del w:id="1559"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560" w:author="Liu, Luyu" w:date="2019-11-27T20:56:00Z"/>
                <w:moveFrom w:id="1561" w:author="Liu, Luyu" w:date="2019-11-27T17:21:00Z"/>
              </w:rPr>
            </w:pPr>
            <w:moveFrom w:id="1562" w:author="Liu, Luyu" w:date="2019-11-27T17:21:00Z">
              <w:del w:id="1563"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564" w:author="Liu, Luyu" w:date="2019-11-27T20:56:00Z"/>
                <w:moveFrom w:id="1565" w:author="Liu, Luyu" w:date="2019-11-27T17:21:00Z"/>
              </w:rPr>
            </w:pPr>
            <w:moveFrom w:id="1566" w:author="Liu, Luyu" w:date="2019-11-27T17:21:00Z">
              <w:del w:id="1567" w:author="Liu, Luyu" w:date="2019-11-27T20:56:00Z">
                <w:r w:rsidDel="00E5090F">
                  <w:delText>All year</w:delText>
                </w:r>
              </w:del>
            </w:moveFrom>
          </w:p>
        </w:tc>
      </w:tr>
      <w:tr w:rsidR="0038416A" w:rsidDel="00E5090F" w14:paraId="16D5931A" w14:textId="5916E24C" w:rsidTr="000831FD">
        <w:trPr>
          <w:del w:id="1568" w:author="Liu, Luyu" w:date="2019-11-27T20:56:00Z"/>
        </w:trPr>
        <w:tc>
          <w:tcPr>
            <w:tcW w:w="2695" w:type="dxa"/>
          </w:tcPr>
          <w:p w14:paraId="3BD9D076" w14:textId="00E13701" w:rsidR="0038416A" w:rsidDel="00E5090F" w:rsidRDefault="0038416A" w:rsidP="000831FD">
            <w:pPr>
              <w:pStyle w:val="TimesNewRoman"/>
              <w:rPr>
                <w:del w:id="1569" w:author="Liu, Luyu" w:date="2019-11-27T20:56:00Z"/>
                <w:moveFrom w:id="1570" w:author="Liu, Luyu" w:date="2019-11-27T17:21:00Z"/>
              </w:rPr>
            </w:pPr>
            <w:moveFrom w:id="1571" w:author="Liu, Luyu" w:date="2019-11-27T17:21:00Z">
              <w:del w:id="1572"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573" w:author="Liu, Luyu" w:date="2019-11-27T20:56:00Z"/>
                <w:moveFrom w:id="1574" w:author="Liu, Luyu" w:date="2019-11-27T17:21:00Z"/>
              </w:rPr>
            </w:pPr>
            <w:moveFrom w:id="1575" w:author="Liu, Luyu" w:date="2019-11-27T17:21:00Z">
              <w:del w:id="1576"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577" w:author="Liu, Luyu" w:date="2019-11-27T20:56:00Z"/>
                <w:moveFrom w:id="1578" w:author="Liu, Luyu" w:date="2019-11-27T17:21:00Z"/>
                <w:rFonts w:ascii="Times New Roman" w:hAnsi="Times New Roman" w:cs="Times New Roman"/>
                <w:sz w:val="24"/>
                <w:szCs w:val="24"/>
              </w:rPr>
            </w:pPr>
            <w:moveFrom w:id="1579" w:author="Liu, Luyu" w:date="2019-11-27T17:21:00Z">
              <w:del w:id="1580"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581" w:author="Liu, Luyu" w:date="2019-11-27T20:56:00Z"/>
                <w:moveFrom w:id="1582" w:author="Liu, Luyu" w:date="2019-11-27T17:21:00Z"/>
              </w:rPr>
            </w:pPr>
            <w:moveFrom w:id="1583" w:author="Liu, Luyu" w:date="2019-11-27T17:21:00Z">
              <w:del w:id="1584" w:author="Liu, Luyu" w:date="2019-11-27T20:56:00Z">
                <w:r w:rsidDel="00E5090F">
                  <w:delText>68</w:delText>
                </w:r>
              </w:del>
            </w:moveFrom>
          </w:p>
        </w:tc>
      </w:tr>
      <w:tr w:rsidR="0038416A" w:rsidDel="00E5090F" w14:paraId="04BAC62D" w14:textId="33D4C03F" w:rsidTr="000831FD">
        <w:trPr>
          <w:del w:id="1585" w:author="Liu, Luyu" w:date="2019-11-27T20:56:00Z"/>
        </w:trPr>
        <w:tc>
          <w:tcPr>
            <w:tcW w:w="2695" w:type="dxa"/>
          </w:tcPr>
          <w:p w14:paraId="1A791CEC" w14:textId="5DF461F0" w:rsidR="0038416A" w:rsidDel="00E5090F" w:rsidRDefault="0038416A" w:rsidP="000831FD">
            <w:pPr>
              <w:pStyle w:val="TimesNewRoman"/>
              <w:rPr>
                <w:del w:id="1586" w:author="Liu, Luyu" w:date="2019-11-27T20:56:00Z"/>
                <w:moveFrom w:id="1587" w:author="Liu, Luyu" w:date="2019-11-27T17:21:00Z"/>
              </w:rPr>
            </w:pPr>
            <w:moveFrom w:id="1588" w:author="Liu, Luyu" w:date="2019-11-27T17:21:00Z">
              <w:del w:id="1589"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590" w:author="Liu, Luyu" w:date="2019-11-27T20:56:00Z"/>
                <w:moveFrom w:id="1591" w:author="Liu, Luyu" w:date="2019-11-27T17:21:00Z"/>
              </w:rPr>
            </w:pPr>
            <w:moveFrom w:id="1592" w:author="Liu, Luyu" w:date="2019-11-27T17:21:00Z">
              <w:del w:id="1593"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594" w:author="Liu, Luyu" w:date="2019-11-27T20:56:00Z"/>
                <w:moveFrom w:id="1595" w:author="Liu, Luyu" w:date="2019-11-27T17:21:00Z"/>
                <w:rFonts w:ascii="Times New Roman" w:hAnsi="Times New Roman" w:cs="Times New Roman"/>
                <w:sz w:val="24"/>
                <w:szCs w:val="24"/>
              </w:rPr>
            </w:pPr>
            <w:moveFrom w:id="1596" w:author="Liu, Luyu" w:date="2019-11-27T17:21:00Z">
              <w:del w:id="1597"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598" w:author="Liu, Luyu" w:date="2019-11-27T20:56:00Z"/>
                <w:moveFrom w:id="1599" w:author="Liu, Luyu" w:date="2019-11-27T17:21:00Z"/>
              </w:rPr>
            </w:pPr>
            <w:moveFrom w:id="1600" w:author="Liu, Luyu" w:date="2019-11-27T17:21:00Z">
              <w:del w:id="1601" w:author="Liu, Luyu" w:date="2019-11-27T20:56:00Z">
                <w:r w:rsidDel="00E5090F">
                  <w:delText>-21</w:delText>
                </w:r>
              </w:del>
            </w:moveFrom>
          </w:p>
        </w:tc>
      </w:tr>
      <w:tr w:rsidR="0038416A" w:rsidDel="00E5090F" w14:paraId="249186E5" w14:textId="31BE2263" w:rsidTr="000831FD">
        <w:trPr>
          <w:del w:id="1602" w:author="Liu, Luyu" w:date="2019-11-27T20:56:00Z"/>
        </w:trPr>
        <w:tc>
          <w:tcPr>
            <w:tcW w:w="2695" w:type="dxa"/>
          </w:tcPr>
          <w:p w14:paraId="0C515749" w14:textId="03DFF560" w:rsidR="0038416A" w:rsidDel="00E5090F" w:rsidRDefault="0038416A" w:rsidP="000831FD">
            <w:pPr>
              <w:pStyle w:val="TimesNewRoman"/>
              <w:rPr>
                <w:del w:id="1603" w:author="Liu, Luyu" w:date="2019-11-27T20:56:00Z"/>
                <w:moveFrom w:id="1604" w:author="Liu, Luyu" w:date="2019-11-27T17:21:00Z"/>
              </w:rPr>
            </w:pPr>
            <w:moveFrom w:id="1605" w:author="Liu, Luyu" w:date="2019-11-27T17:21:00Z">
              <w:del w:id="1606"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607" w:author="Liu, Luyu" w:date="2019-11-27T20:56:00Z"/>
                <w:moveFrom w:id="1608" w:author="Liu, Luyu" w:date="2019-11-27T17:21:00Z"/>
              </w:rPr>
            </w:pPr>
            <w:moveFrom w:id="1609" w:author="Liu, Luyu" w:date="2019-11-27T17:21:00Z">
              <w:del w:id="1610"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611" w:author="Liu, Luyu" w:date="2019-11-27T20:56:00Z"/>
                <w:moveFrom w:id="1612" w:author="Liu, Luyu" w:date="2019-11-27T17:21:00Z"/>
              </w:rPr>
            </w:pPr>
            <w:moveFrom w:id="1613" w:author="Liu, Luyu" w:date="2019-11-27T17:21:00Z">
              <w:del w:id="1614"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615" w:author="Liu, Luyu" w:date="2019-11-27T20:56:00Z"/>
                <w:moveFrom w:id="1616" w:author="Liu, Luyu" w:date="2019-11-27T17:21:00Z"/>
              </w:rPr>
            </w:pPr>
            <w:moveFrom w:id="1617" w:author="Liu, Luyu" w:date="2019-11-27T17:21:00Z">
              <w:del w:id="1618"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619" w:author="Liu, Luyu" w:date="2019-11-27T20:57:00Z"/>
          <w:moveFrom w:id="1620" w:author="Liu, Luyu" w:date="2019-11-27T17:21:00Z"/>
        </w:rPr>
      </w:pPr>
      <w:bookmarkStart w:id="1621" w:name="_Ref21877594"/>
      <w:moveFrom w:id="1622" w:author="Liu, Luyu" w:date="2019-11-27T17:21:00Z">
        <w:del w:id="1623"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621"/>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540"/>
          <w:r w:rsidR="00E96AD4" w:rsidDel="00E5090F">
            <w:rPr>
              <w:rStyle w:val="CommentReference"/>
              <w:rFonts w:asciiTheme="minorHAnsi" w:hAnsiTheme="minorHAnsi" w:cstheme="minorBidi"/>
            </w:rPr>
            <w:commentReference w:id="1540"/>
          </w:r>
        </w:del>
      </w:moveFrom>
    </w:p>
    <w:moveFromRangeEnd w:id="1539"/>
    <w:p w14:paraId="1B02423F" w14:textId="37BAB097" w:rsidR="0038416A" w:rsidDel="00E5090F" w:rsidRDefault="0038416A" w:rsidP="0038416A">
      <w:pPr>
        <w:pStyle w:val="TimesNewRoman"/>
        <w:ind w:firstLine="720"/>
        <w:rPr>
          <w:del w:id="1624" w:author="Liu, Luyu" w:date="2019-11-27T20:57:00Z"/>
        </w:rPr>
      </w:pPr>
    </w:p>
    <w:p w14:paraId="40B4258E" w14:textId="77777777" w:rsidR="0038416A" w:rsidRDefault="0038416A" w:rsidP="0038416A">
      <w:pPr>
        <w:pStyle w:val="IndentTimesNewRoman"/>
        <w:keepNext/>
        <w:ind w:firstLine="0"/>
      </w:pPr>
      <w:r>
        <w:rPr>
          <w:noProof/>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0E790D59" w:rsidR="0038416A" w:rsidRDefault="0038416A" w:rsidP="0038416A">
      <w:pPr>
        <w:pStyle w:val="TimesNewRoman"/>
        <w:jc w:val="center"/>
        <w:rPr>
          <w:ins w:id="1625" w:author="Liu, Luyu" w:date="2019-11-27T21:05:00Z"/>
        </w:rPr>
      </w:pPr>
      <w:bookmarkStart w:id="1626" w:name="_Ref16255992"/>
      <w:commentRangeStart w:id="1627"/>
      <w:r>
        <w:t xml:space="preserve">Figure </w:t>
      </w:r>
      <w:r w:rsidR="00235361">
        <w:fldChar w:fldCharType="begin"/>
      </w:r>
      <w:r w:rsidR="00235361">
        <w:instrText xml:space="preserve"> SEQ Figure \* ARABIC </w:instrText>
      </w:r>
      <w:r w:rsidR="00235361">
        <w:fldChar w:fldCharType="separate"/>
      </w:r>
      <w:ins w:id="1628" w:author="Luyu Liu" w:date="2019-12-17T23:19:00Z">
        <w:r w:rsidR="006A3AA4">
          <w:rPr>
            <w:noProof/>
          </w:rPr>
          <w:t>16</w:t>
        </w:r>
      </w:ins>
      <w:del w:id="1629" w:author="Luyu Liu" w:date="2019-12-17T23:19:00Z">
        <w:r w:rsidR="004C0488" w:rsidDel="006A3AA4">
          <w:rPr>
            <w:noProof/>
          </w:rPr>
          <w:delText>17</w:delText>
        </w:r>
      </w:del>
      <w:r w:rsidR="00235361">
        <w:rPr>
          <w:noProof/>
        </w:rPr>
        <w:fldChar w:fldCharType="end"/>
      </w:r>
      <w:bookmarkEnd w:id="1626"/>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627"/>
      <w:r w:rsidR="0016636C">
        <w:rPr>
          <w:rStyle w:val="CommentReference"/>
          <w:rFonts w:asciiTheme="minorHAnsi" w:hAnsiTheme="minorHAnsi" w:cstheme="minorBidi"/>
        </w:rPr>
        <w:commentReference w:id="1627"/>
      </w:r>
    </w:p>
    <w:p w14:paraId="460E30FD" w14:textId="297A24C4" w:rsidR="00206A33" w:rsidRDefault="00206A33" w:rsidP="0038416A">
      <w:pPr>
        <w:pStyle w:val="TimesNewRoman"/>
        <w:jc w:val="center"/>
        <w:rPr>
          <w:ins w:id="1630"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631" w:author="Liu, Luyu" w:date="2019-11-27T20:53:00Z"/>
          <w:moveTo w:id="1632" w:author="Liu, Luyu" w:date="2019-11-27T17:21:00Z"/>
        </w:rPr>
      </w:pPr>
      <w:moveToRangeStart w:id="1633" w:author="Liu, Luyu" w:date="2019-11-27T17:21:00Z" w:name="move25767730"/>
      <w:commentRangeStart w:id="1634"/>
      <w:commentRangeStart w:id="1635"/>
      <w:commentRangeStart w:id="1636"/>
      <w:moveTo w:id="1637" w:author="Liu, Luyu" w:date="2019-11-27T17:21:00Z">
        <w:del w:id="1638" w:author="Liu, Luyu" w:date="2019-11-27T20:53:00Z">
          <w:r w:rsidRPr="00092DA1" w:rsidDel="004A10A6">
            <w:delText xml:space="preserve">The </w:delText>
          </w:r>
        </w:del>
        <w:del w:id="1639" w:author="Liu, Luyu" w:date="2019-11-27T17:23:00Z">
          <w:r w:rsidRPr="00092DA1" w:rsidDel="004C0488">
            <w:delText>comparison moreover</w:delText>
          </w:r>
        </w:del>
        <w:del w:id="1640" w:author="Liu, Luyu" w:date="2019-11-27T20:53:00Z">
          <w:r w:rsidRPr="00092DA1" w:rsidDel="004A10A6">
            <w:delText xml:space="preserve"> show</w:delText>
          </w:r>
        </w:del>
        <w:del w:id="1641" w:author="Liu, Luyu" w:date="2019-11-27T17:23:00Z">
          <w:r w:rsidRPr="00092DA1" w:rsidDel="004C0488">
            <w:delText>s</w:delText>
          </w:r>
        </w:del>
        <w:del w:id="1642" w:author="Liu, Luyu" w:date="2019-11-27T20:53:00Z">
          <w:r w:rsidRPr="00092DA1" w:rsidDel="004A10A6">
            <w:delText xml:space="preserve"> </w:delText>
          </w:r>
        </w:del>
        <w:del w:id="1643" w:author="Liu, Luyu" w:date="2019-11-27T17:22:00Z">
          <w:r w:rsidRPr="00092DA1" w:rsidDel="00B44330">
            <w:delText>the difference’s</w:delText>
          </w:r>
        </w:del>
        <w:del w:id="1644" w:author="Liu, Luyu" w:date="2019-11-27T20:53:00Z">
          <w:r w:rsidRPr="00092DA1" w:rsidDel="004A10A6">
            <w:delText xml:space="preserve"> highly polarized geographic </w:delText>
          </w:r>
        </w:del>
        <w:del w:id="1645" w:author="Liu, Luyu" w:date="2019-11-27T20:42:00Z">
          <w:r w:rsidRPr="00092DA1" w:rsidDel="00647148">
            <w:delText xml:space="preserve">and temporal </w:delText>
          </w:r>
        </w:del>
        <w:del w:id="1646" w:author="Liu, Luyu" w:date="2019-11-27T20:53:00Z">
          <w:r w:rsidDel="004A10A6">
            <w:delText xml:space="preserve">patterns. </w:delText>
          </w:r>
        </w:del>
        <w:del w:id="1647"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648" w:author="Liu, Luyu" w:date="2019-11-27T20:53:00Z">
          <w:r w:rsidRPr="00092DA1" w:rsidDel="004A10A6">
            <w:delText xml:space="preserve">To moreover </w:delText>
          </w:r>
        </w:del>
        <w:del w:id="1649" w:author="Liu, Luyu" w:date="2019-11-27T20:30:00Z">
          <w:r w:rsidRPr="00092DA1" w:rsidDel="0016243D">
            <w:rPr>
              <w:rFonts w:hint="eastAsia"/>
            </w:rPr>
            <w:delText xml:space="preserve">prove </w:delText>
          </w:r>
        </w:del>
        <w:del w:id="1650" w:author="Liu, Luyu" w:date="2019-11-27T20:53:00Z">
          <w:r w:rsidRPr="00092DA1" w:rsidDel="004A10A6">
            <w:delText>the variation</w:delText>
          </w:r>
        </w:del>
        <w:del w:id="1651" w:author="Liu, Luyu" w:date="2019-11-27T20:38:00Z">
          <w:r w:rsidRPr="00092DA1" w:rsidDel="002A7DAA">
            <w:delText>, g</w:delText>
          </w:r>
        </w:del>
        <w:del w:id="1652"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delInstrText xml:space="preserve"> REF _Ref16255992 \h  \* MERGEFORMAT </w:delInstrText>
          </w:r>
        </w:del>
      </w:moveTo>
      <w:del w:id="1653" w:author="Liu, Luyu" w:date="2019-11-27T20:53:00Z"/>
      <w:moveTo w:id="1654" w:author="Liu, Luyu" w:date="2019-11-27T17:21:00Z">
        <w:del w:id="1655" w:author="Liu, Luyu" w:date="2019-11-27T20:53:00Z">
          <w:r w:rsidRPr="00092DA1" w:rsidDel="004A10A6">
            <w:fldChar w:fldCharType="end"/>
          </w:r>
        </w:del>
        <w:del w:id="1656" w:author="Liu, Luyu" w:date="2019-11-27T20:43:00Z">
          <w:r w:rsidRPr="00092DA1" w:rsidDel="00647148">
            <w:delText>; temporally, we divide the whole year by September 1st 2018</w:delText>
          </w:r>
        </w:del>
        <w:del w:id="1657" w:author="Liu, Luyu" w:date="2019-11-27T20:53:00Z">
          <w:r w:rsidRPr="00092DA1" w:rsidDel="004A10A6">
            <w:delText>.</w:delText>
          </w:r>
        </w:del>
        <w:del w:id="1658"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659" w:author="Liu, Luyu" w:date="2019-11-27T20:43:00Z"/>
      <w:moveTo w:id="1660" w:author="Liu, Luyu" w:date="2019-11-27T17:21:00Z">
        <w:del w:id="1661" w:author="Liu, Luyu" w:date="2019-11-27T20:43:00Z">
          <w:r w:rsidRPr="00092DA1" w:rsidDel="00647148">
            <w:fldChar w:fldCharType="separate"/>
          </w:r>
          <w:r w:rsidRPr="00647148" w:rsidDel="00647148">
            <w:delText>Table 3</w:delText>
          </w:r>
          <w:r w:rsidRPr="00092DA1" w:rsidDel="00647148">
            <w:fldChar w:fldCharType="end"/>
          </w:r>
        </w:del>
        <w:del w:id="1662" w:author="Liu, Luyu" w:date="2019-11-27T20:33:00Z">
          <w:r w:rsidRPr="00092DA1" w:rsidDel="002A7DAA">
            <w:delText>. U</w:delText>
          </w:r>
        </w:del>
        <w:del w:id="1663" w:author="Liu, Luyu" w:date="2019-11-27T20:53:00Z">
          <w:r w:rsidRPr="00092DA1" w:rsidDel="004A10A6">
            <w:delText>pstream stops</w:delText>
          </w:r>
        </w:del>
        <w:del w:id="1664" w:author="Liu, Luyu" w:date="2019-11-27T20:43:00Z">
          <w:r w:rsidRPr="00092DA1" w:rsidDel="00647148">
            <w:delText xml:space="preserve"> and </w:delText>
          </w:r>
        </w:del>
        <w:del w:id="1665" w:author="Liu, Luyu" w:date="2019-11-27T20:41:00Z">
          <w:r w:rsidRPr="00092DA1" w:rsidDel="00647148">
            <w:delText>time</w:delText>
          </w:r>
        </w:del>
        <w:del w:id="1666" w:author="Liu, Luyu" w:date="2019-11-27T20:43:00Z">
          <w:r w:rsidRPr="00092DA1" w:rsidDel="00647148">
            <w:delText xml:space="preserve"> after September</w:delText>
          </w:r>
        </w:del>
        <w:del w:id="1667"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668" w:author="Liu, Luyu" w:date="2019-11-27T20:53:00Z">
          <w:r w:rsidRPr="00092DA1" w:rsidDel="004A10A6">
            <w:delText xml:space="preserve"> while downstream stops</w:delText>
          </w:r>
        </w:del>
        <w:del w:id="1669" w:author="Liu, Luyu" w:date="2019-11-27T20:52:00Z">
          <w:r w:rsidRPr="00092DA1" w:rsidDel="004A10A6">
            <w:delText xml:space="preserve"> and</w:delText>
          </w:r>
          <w:r w:rsidDel="004A10A6">
            <w:delText xml:space="preserve"> before September</w:delText>
          </w:r>
        </w:del>
        <w:del w:id="1670" w:author="Liu, Luyu" w:date="2019-11-27T20:40:00Z">
          <w:r w:rsidDel="002A7DAA">
            <w:delText xml:space="preserve"> had </w:delText>
          </w:r>
          <w:r w:rsidDel="00744EFF">
            <w:delText>lower</w:delText>
          </w:r>
        </w:del>
        <w:del w:id="1671" w:author="Liu, Luyu" w:date="2019-11-27T20:52:00Z">
          <w:r w:rsidDel="004A10A6">
            <w:delText>.</w:delText>
          </w:r>
        </w:del>
      </w:moveTo>
    </w:p>
    <w:p w14:paraId="3FB09A4B" w14:textId="1B0C2814" w:rsidR="00B44330" w:rsidDel="004A10A6" w:rsidRDefault="00B44330" w:rsidP="00B44330">
      <w:pPr>
        <w:pStyle w:val="TimesNewRoman"/>
        <w:ind w:firstLine="720"/>
        <w:rPr>
          <w:del w:id="1672" w:author="Liu, Luyu" w:date="2019-11-27T20:53:00Z"/>
          <w:moveTo w:id="1673"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674" w:author="Liu, Luyu" w:date="2019-11-27T20:53:00Z"/>
        </w:trPr>
        <w:tc>
          <w:tcPr>
            <w:tcW w:w="2695" w:type="dxa"/>
          </w:tcPr>
          <w:p w14:paraId="751C0DBA" w14:textId="3C6A48D4" w:rsidR="00B44330" w:rsidDel="004A10A6" w:rsidRDefault="00B44330" w:rsidP="00ED7F3C">
            <w:pPr>
              <w:pStyle w:val="TimesNewRoman"/>
              <w:rPr>
                <w:del w:id="1675" w:author="Liu, Luyu" w:date="2019-11-27T20:53:00Z"/>
                <w:moveTo w:id="1676" w:author="Liu, Luyu" w:date="2019-11-27T17:21:00Z"/>
              </w:rPr>
            </w:pPr>
            <w:moveTo w:id="1677" w:author="Liu, Luyu" w:date="2019-11-27T17:21:00Z">
              <w:del w:id="1678"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679" w:author="Liu, Luyu" w:date="2019-11-27T20:53:00Z"/>
                <w:moveTo w:id="1680" w:author="Liu, Luyu" w:date="2019-11-27T17:21:00Z"/>
              </w:rPr>
            </w:pPr>
            <w:moveTo w:id="1681" w:author="Liu, Luyu" w:date="2019-11-27T17:21:00Z">
              <w:del w:id="1682"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683" w:author="Liu, Luyu" w:date="2019-11-27T20:53:00Z"/>
                <w:moveTo w:id="1684" w:author="Liu, Luyu" w:date="2019-11-27T17:21:00Z"/>
              </w:rPr>
            </w:pPr>
            <w:moveTo w:id="1685" w:author="Liu, Luyu" w:date="2019-11-27T17:21:00Z">
              <w:del w:id="1686"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687" w:author="Liu, Luyu" w:date="2019-11-27T20:53:00Z"/>
                <w:moveTo w:id="1688" w:author="Liu, Luyu" w:date="2019-11-27T17:21:00Z"/>
              </w:rPr>
            </w:pPr>
            <w:moveTo w:id="1689" w:author="Liu, Luyu" w:date="2019-11-27T17:21:00Z">
              <w:del w:id="1690" w:author="Liu, Luyu" w:date="2019-11-27T20:53:00Z">
                <w:r w:rsidDel="004A10A6">
                  <w:delText>All year</w:delText>
                </w:r>
              </w:del>
            </w:moveTo>
          </w:p>
        </w:tc>
      </w:tr>
      <w:tr w:rsidR="00B44330" w:rsidDel="004A10A6" w14:paraId="4BE719A2" w14:textId="11C36A2D" w:rsidTr="00ED7F3C">
        <w:trPr>
          <w:del w:id="1691" w:author="Liu, Luyu" w:date="2019-11-27T20:53:00Z"/>
        </w:trPr>
        <w:tc>
          <w:tcPr>
            <w:tcW w:w="2695" w:type="dxa"/>
          </w:tcPr>
          <w:p w14:paraId="2AB4BA93" w14:textId="78F1FCD3" w:rsidR="00B44330" w:rsidDel="004A10A6" w:rsidRDefault="00B44330" w:rsidP="00ED7F3C">
            <w:pPr>
              <w:pStyle w:val="TimesNewRoman"/>
              <w:rPr>
                <w:del w:id="1692" w:author="Liu, Luyu" w:date="2019-11-27T20:53:00Z"/>
                <w:moveTo w:id="1693" w:author="Liu, Luyu" w:date="2019-11-27T17:21:00Z"/>
              </w:rPr>
            </w:pPr>
            <w:moveTo w:id="1694" w:author="Liu, Luyu" w:date="2019-11-27T17:21:00Z">
              <w:del w:id="1695"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696" w:author="Liu, Luyu" w:date="2019-11-27T20:53:00Z"/>
                <w:moveTo w:id="1697" w:author="Liu, Luyu" w:date="2019-11-27T17:21:00Z"/>
              </w:rPr>
            </w:pPr>
            <w:moveTo w:id="1698" w:author="Liu, Luyu" w:date="2019-11-27T17:21:00Z">
              <w:del w:id="1699"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700" w:author="Liu, Luyu" w:date="2019-11-27T20:53:00Z"/>
                <w:moveTo w:id="1701" w:author="Liu, Luyu" w:date="2019-11-27T17:21:00Z"/>
                <w:rFonts w:ascii="Times New Roman" w:hAnsi="Times New Roman" w:cs="Times New Roman"/>
                <w:sz w:val="24"/>
                <w:szCs w:val="24"/>
              </w:rPr>
            </w:pPr>
            <w:moveTo w:id="1702" w:author="Liu, Luyu" w:date="2019-11-27T17:21:00Z">
              <w:del w:id="1703"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704" w:author="Liu, Luyu" w:date="2019-11-27T20:53:00Z"/>
                <w:moveTo w:id="1705" w:author="Liu, Luyu" w:date="2019-11-27T17:21:00Z"/>
              </w:rPr>
            </w:pPr>
            <w:moveTo w:id="1706" w:author="Liu, Luyu" w:date="2019-11-27T17:21:00Z">
              <w:del w:id="1707" w:author="Liu, Luyu" w:date="2019-11-27T20:53:00Z">
                <w:r w:rsidDel="004A10A6">
                  <w:delText>68</w:delText>
                </w:r>
              </w:del>
            </w:moveTo>
          </w:p>
        </w:tc>
      </w:tr>
      <w:tr w:rsidR="00B44330" w:rsidDel="004A10A6" w14:paraId="51A0EAEC" w14:textId="37C9A4AC" w:rsidTr="00ED7F3C">
        <w:trPr>
          <w:del w:id="1708" w:author="Liu, Luyu" w:date="2019-11-27T20:53:00Z"/>
        </w:trPr>
        <w:tc>
          <w:tcPr>
            <w:tcW w:w="2695" w:type="dxa"/>
          </w:tcPr>
          <w:p w14:paraId="7BCF492B" w14:textId="10CCF76C" w:rsidR="00B44330" w:rsidDel="004A10A6" w:rsidRDefault="00B44330" w:rsidP="00ED7F3C">
            <w:pPr>
              <w:pStyle w:val="TimesNewRoman"/>
              <w:rPr>
                <w:del w:id="1709" w:author="Liu, Luyu" w:date="2019-11-27T20:53:00Z"/>
                <w:moveTo w:id="1710" w:author="Liu, Luyu" w:date="2019-11-27T17:21:00Z"/>
              </w:rPr>
            </w:pPr>
            <w:moveTo w:id="1711" w:author="Liu, Luyu" w:date="2019-11-27T17:21:00Z">
              <w:del w:id="1712"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713" w:author="Liu, Luyu" w:date="2019-11-27T20:53:00Z"/>
                <w:moveTo w:id="1714" w:author="Liu, Luyu" w:date="2019-11-27T17:21:00Z"/>
              </w:rPr>
            </w:pPr>
            <w:moveTo w:id="1715" w:author="Liu, Luyu" w:date="2019-11-27T17:21:00Z">
              <w:del w:id="1716"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717" w:author="Liu, Luyu" w:date="2019-11-27T20:53:00Z"/>
                <w:moveTo w:id="1718" w:author="Liu, Luyu" w:date="2019-11-27T17:21:00Z"/>
                <w:rFonts w:ascii="Times New Roman" w:hAnsi="Times New Roman" w:cs="Times New Roman"/>
                <w:sz w:val="24"/>
                <w:szCs w:val="24"/>
              </w:rPr>
            </w:pPr>
            <w:moveTo w:id="1719" w:author="Liu, Luyu" w:date="2019-11-27T17:21:00Z">
              <w:del w:id="1720"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721" w:author="Liu, Luyu" w:date="2019-11-27T20:53:00Z"/>
                <w:moveTo w:id="1722" w:author="Liu, Luyu" w:date="2019-11-27T17:21:00Z"/>
              </w:rPr>
            </w:pPr>
            <w:moveTo w:id="1723" w:author="Liu, Luyu" w:date="2019-11-27T17:21:00Z">
              <w:del w:id="1724" w:author="Liu, Luyu" w:date="2019-11-27T20:53:00Z">
                <w:r w:rsidDel="004A10A6">
                  <w:delText>-21</w:delText>
                </w:r>
              </w:del>
            </w:moveTo>
          </w:p>
        </w:tc>
      </w:tr>
      <w:tr w:rsidR="00B44330" w:rsidDel="004A10A6" w14:paraId="27E2A9A2" w14:textId="1F7E0186" w:rsidTr="00ED7F3C">
        <w:trPr>
          <w:del w:id="1725" w:author="Liu, Luyu" w:date="2019-11-27T20:53:00Z"/>
        </w:trPr>
        <w:tc>
          <w:tcPr>
            <w:tcW w:w="2695" w:type="dxa"/>
          </w:tcPr>
          <w:p w14:paraId="256139F3" w14:textId="4DBF2EDA" w:rsidR="00B44330" w:rsidDel="004A10A6" w:rsidRDefault="00B44330" w:rsidP="00ED7F3C">
            <w:pPr>
              <w:pStyle w:val="TimesNewRoman"/>
              <w:rPr>
                <w:del w:id="1726" w:author="Liu, Luyu" w:date="2019-11-27T20:53:00Z"/>
                <w:moveTo w:id="1727" w:author="Liu, Luyu" w:date="2019-11-27T17:21:00Z"/>
              </w:rPr>
            </w:pPr>
            <w:moveTo w:id="1728" w:author="Liu, Luyu" w:date="2019-11-27T17:21:00Z">
              <w:del w:id="1729"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730" w:author="Liu, Luyu" w:date="2019-11-27T20:53:00Z"/>
                <w:moveTo w:id="1731" w:author="Liu, Luyu" w:date="2019-11-27T17:21:00Z"/>
              </w:rPr>
            </w:pPr>
            <w:moveTo w:id="1732" w:author="Liu, Luyu" w:date="2019-11-27T17:21:00Z">
              <w:del w:id="1733"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734" w:author="Liu, Luyu" w:date="2019-11-27T20:53:00Z"/>
                <w:moveTo w:id="1735" w:author="Liu, Luyu" w:date="2019-11-27T17:21:00Z"/>
              </w:rPr>
            </w:pPr>
            <w:moveTo w:id="1736" w:author="Liu, Luyu" w:date="2019-11-27T17:21:00Z">
              <w:del w:id="1737"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738" w:author="Liu, Luyu" w:date="2019-11-27T20:53:00Z"/>
                <w:moveTo w:id="1739" w:author="Liu, Luyu" w:date="2019-11-27T17:21:00Z"/>
              </w:rPr>
            </w:pPr>
            <w:moveTo w:id="1740" w:author="Liu, Luyu" w:date="2019-11-27T17:21:00Z">
              <w:del w:id="1741"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742" w:author="Liu, Luyu" w:date="2019-11-27T20:53:00Z"/>
          <w:moveTo w:id="1743" w:author="Liu, Luyu" w:date="2019-11-27T17:21:00Z"/>
          <w:u w:val="single"/>
          <w:rPrChange w:id="1744" w:author="Luyu Liu" w:date="2019-12-17T16:13:00Z">
            <w:rPr>
              <w:del w:id="1745" w:author="Liu, Luyu" w:date="2019-11-27T20:53:00Z"/>
              <w:moveTo w:id="1746" w:author="Liu, Luyu" w:date="2019-11-27T17:21:00Z"/>
            </w:rPr>
          </w:rPrChange>
        </w:rPr>
      </w:pPr>
      <w:moveTo w:id="1747" w:author="Liu, Luyu" w:date="2019-11-27T17:21:00Z">
        <w:del w:id="1748" w:author="Liu, Luyu" w:date="2019-11-27T20:53:00Z">
          <w:r w:rsidRPr="00B16E65" w:rsidDel="004A10A6">
            <w:rPr>
              <w:u w:val="single"/>
              <w:rPrChange w:id="1749" w:author="Luyu Liu" w:date="2019-12-17T16:13:00Z">
                <w:rPr/>
              </w:rPrChange>
            </w:rPr>
            <w:delText xml:space="preserve">Table </w:delText>
          </w:r>
          <w:r w:rsidRPr="00B16E65" w:rsidDel="004A10A6">
            <w:rPr>
              <w:u w:val="single"/>
              <w:rPrChange w:id="1750" w:author="Luyu Liu" w:date="2019-12-17T16:13:00Z">
                <w:rPr/>
              </w:rPrChange>
            </w:rPr>
            <w:fldChar w:fldCharType="begin"/>
          </w:r>
          <w:r w:rsidRPr="00B16E65" w:rsidDel="004A10A6">
            <w:rPr>
              <w:u w:val="single"/>
              <w:rPrChange w:id="1751" w:author="Luyu Liu" w:date="2019-12-17T16:13:00Z">
                <w:rPr/>
              </w:rPrChange>
            </w:rPr>
            <w:delInstrText xml:space="preserve"> SEQ Table \* ARABIC </w:delInstrText>
          </w:r>
          <w:r w:rsidRPr="00B16E65" w:rsidDel="004A10A6">
            <w:rPr>
              <w:u w:val="single"/>
              <w:rPrChange w:id="1752" w:author="Luyu Liu" w:date="2019-12-17T16:13:00Z">
                <w:rPr>
                  <w:noProof/>
                </w:rPr>
              </w:rPrChange>
            </w:rPr>
            <w:fldChar w:fldCharType="separate"/>
          </w:r>
          <w:r w:rsidRPr="00B16E65" w:rsidDel="004A10A6">
            <w:rPr>
              <w:noProof/>
              <w:u w:val="single"/>
              <w:rPrChange w:id="1753" w:author="Luyu Liu" w:date="2019-12-17T16:13:00Z">
                <w:rPr>
                  <w:noProof/>
                </w:rPr>
              </w:rPrChange>
            </w:rPr>
            <w:delText>3</w:delText>
          </w:r>
          <w:r w:rsidRPr="00B16E65" w:rsidDel="004A10A6">
            <w:rPr>
              <w:noProof/>
              <w:u w:val="single"/>
              <w:rPrChange w:id="1754" w:author="Luyu Liu" w:date="2019-12-17T16:13:00Z">
                <w:rPr>
                  <w:noProof/>
                </w:rPr>
              </w:rPrChange>
            </w:rPr>
            <w:fldChar w:fldCharType="end"/>
          </w:r>
          <w:r w:rsidRPr="00B16E65" w:rsidDel="004A10A6">
            <w:rPr>
              <w:noProof/>
              <w:u w:val="single"/>
              <w:rPrChange w:id="1755" w:author="Luyu Liu" w:date="2019-12-17T16:13:00Z">
                <w:rPr>
                  <w:noProof/>
                </w:rPr>
              </w:rPrChange>
            </w:rPr>
            <w:delText>:</w:delText>
          </w:r>
          <w:r w:rsidRPr="00B16E65" w:rsidDel="004A10A6">
            <w:rPr>
              <w:u w:val="single"/>
              <w:rPrChange w:id="1756" w:author="Luyu Liu" w:date="2019-12-17T16:13:00Z">
                <w:rPr/>
              </w:rPrChange>
            </w:rPr>
            <w:delText xml:space="preserve"> PT optimal – ST waiting time difference according to different spatiotemporal division.</w:delText>
          </w:r>
          <w:commentRangeEnd w:id="1634"/>
          <w:r w:rsidRPr="00B16E65" w:rsidDel="004A10A6">
            <w:rPr>
              <w:rStyle w:val="CommentReference"/>
              <w:u w:val="single"/>
              <w:rPrChange w:id="1757" w:author="Luyu Liu" w:date="2019-12-17T16:13:00Z">
                <w:rPr>
                  <w:rStyle w:val="CommentReference"/>
                </w:rPr>
              </w:rPrChange>
            </w:rPr>
            <w:commentReference w:id="1634"/>
          </w:r>
        </w:del>
      </w:moveTo>
      <w:commentRangeEnd w:id="1635"/>
      <w:del w:id="1758" w:author="Liu, Luyu" w:date="2019-11-27T20:53:00Z">
        <w:r w:rsidR="00A616BD" w:rsidRPr="00B16E65" w:rsidDel="004A10A6">
          <w:rPr>
            <w:rStyle w:val="CommentReference"/>
            <w:u w:val="single"/>
            <w:rPrChange w:id="1759" w:author="Luyu Liu" w:date="2019-12-17T16:13:00Z">
              <w:rPr>
                <w:rStyle w:val="CommentReference"/>
              </w:rPr>
            </w:rPrChange>
          </w:rPr>
          <w:commentReference w:id="1635"/>
        </w:r>
        <w:commentRangeEnd w:id="1636"/>
        <w:r w:rsidR="002A7DAA" w:rsidRPr="00B16E65" w:rsidDel="004A10A6">
          <w:rPr>
            <w:rStyle w:val="CommentReference"/>
            <w:u w:val="single"/>
            <w:rPrChange w:id="1760" w:author="Luyu Liu" w:date="2019-12-17T16:13:00Z">
              <w:rPr>
                <w:rStyle w:val="CommentReference"/>
              </w:rPr>
            </w:rPrChange>
          </w:rPr>
          <w:commentReference w:id="1636"/>
        </w:r>
      </w:del>
    </w:p>
    <w:moveToRangeEnd w:id="1633"/>
    <w:p w14:paraId="2BA4BF05" w14:textId="41C47DA7" w:rsidR="006550FB" w:rsidRPr="00B16E65" w:rsidDel="004A10A6" w:rsidRDefault="006550FB" w:rsidP="006550FB">
      <w:pPr>
        <w:pStyle w:val="IndentTimesNewRoman"/>
        <w:ind w:firstLine="0"/>
        <w:rPr>
          <w:del w:id="1761" w:author="Liu, Luyu" w:date="2019-11-27T20:53:00Z"/>
          <w:u w:val="single"/>
          <w:rPrChange w:id="1762" w:author="Luyu Liu" w:date="2019-12-17T16:13:00Z">
            <w:rPr>
              <w:del w:id="1763" w:author="Liu, Luyu" w:date="2019-11-27T20:53:00Z"/>
            </w:rPr>
          </w:rPrChange>
        </w:rPr>
      </w:pPr>
    </w:p>
    <w:p w14:paraId="14ECEE2E" w14:textId="3CB70FAD" w:rsidR="006550FB" w:rsidRPr="00B16E65" w:rsidRDefault="008E3ACA">
      <w:pPr>
        <w:pStyle w:val="ListParagraph"/>
        <w:numPr>
          <w:ilvl w:val="0"/>
          <w:numId w:val="5"/>
        </w:numPr>
        <w:spacing w:line="256" w:lineRule="auto"/>
        <w:rPr>
          <w:rFonts w:ascii="Times New Roman" w:hAnsi="Times New Roman" w:cs="Times New Roman"/>
          <w:b/>
          <w:sz w:val="24"/>
          <w:szCs w:val="24"/>
          <w:u w:val="single"/>
          <w:rPrChange w:id="1764" w:author="Luyu Liu" w:date="2019-12-17T16:13:00Z">
            <w:rPr/>
          </w:rPrChange>
        </w:rPr>
        <w:pPrChange w:id="1765" w:author="Luyu Liu" w:date="2019-12-17T15:57:00Z">
          <w:pPr>
            <w:spacing w:line="256" w:lineRule="auto"/>
          </w:pPr>
        </w:pPrChange>
      </w:pPr>
      <w:del w:id="1766" w:author="Luyu Liu" w:date="2019-12-17T15:57:00Z">
        <w:r w:rsidRPr="00B16E65" w:rsidDel="00E055C5">
          <w:rPr>
            <w:rFonts w:ascii="Times New Roman" w:hAnsi="Times New Roman" w:cs="Times New Roman"/>
            <w:b/>
            <w:sz w:val="24"/>
            <w:szCs w:val="24"/>
            <w:u w:val="single"/>
            <w:rPrChange w:id="1767" w:author="Luyu Liu" w:date="2019-12-17T16:13:00Z">
              <w:rPr/>
            </w:rPrChange>
          </w:rPr>
          <w:delText xml:space="preserve">5. </w:delText>
        </w:r>
      </w:del>
      <w:r w:rsidR="006550FB" w:rsidRPr="00B16E65">
        <w:rPr>
          <w:rFonts w:ascii="Times New Roman" w:hAnsi="Times New Roman" w:cs="Times New Roman"/>
          <w:b/>
          <w:sz w:val="24"/>
          <w:szCs w:val="24"/>
          <w:u w:val="single"/>
          <w:rPrChange w:id="1768"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769" w:author="Miller, Harvey J." w:date="2019-12-10T14:09:00Z">
        <w:r w:rsidR="00F625BD">
          <w:rPr>
            <w:rFonts w:ascii="Times New Roman" w:hAnsi="Times New Roman" w:cs="Times New Roman"/>
            <w:sz w:val="24"/>
            <w:szCs w:val="24"/>
          </w:rPr>
          <w:t xml:space="preserve">suggests </w:t>
        </w:r>
      </w:ins>
      <w:del w:id="1770"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771"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772" w:author="Miller, Harvey J." w:date="2019-12-10T14:09:00Z">
        <w:r w:rsidR="00F625BD">
          <w:rPr>
            <w:rFonts w:ascii="Times New Roman" w:hAnsi="Times New Roman" w:cs="Times New Roman"/>
            <w:sz w:val="24"/>
            <w:szCs w:val="24"/>
          </w:rPr>
          <w:t>-</w:t>
        </w:r>
      </w:ins>
      <w:del w:id="1773"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774" w:author="Miller, Harvey J." w:date="2019-12-10T14:09:00Z">
        <w:r w:rsidR="00F625BD">
          <w:rPr>
            <w:rFonts w:ascii="Times New Roman" w:hAnsi="Times New Roman" w:cs="Times New Roman"/>
            <w:sz w:val="24"/>
            <w:szCs w:val="24"/>
          </w:rPr>
          <w:t>-</w:t>
        </w:r>
      </w:ins>
      <w:del w:id="1775"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776"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777"/>
      <w:commentRangeStart w:id="1778"/>
      <w:r>
        <w:rPr>
          <w:rFonts w:ascii="Times New Roman" w:hAnsi="Times New Roman" w:cs="Times New Roman"/>
          <w:sz w:val="24"/>
          <w:szCs w:val="24"/>
        </w:rPr>
        <w:t>This study provides v</w:t>
      </w:r>
      <w:ins w:id="1779" w:author="Miller, Harvey J." w:date="2019-12-10T14:10:00Z">
        <w:r w:rsidR="00F625BD">
          <w:rPr>
            <w:rFonts w:ascii="Times New Roman" w:hAnsi="Times New Roman" w:cs="Times New Roman"/>
            <w:sz w:val="24"/>
            <w:szCs w:val="24"/>
          </w:rPr>
          <w:t>aluable</w:t>
        </w:r>
      </w:ins>
      <w:del w:id="1780"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781"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782" w:author="Miller, Harvey J." w:date="2019-12-10T14:12:00Z">
        <w:r w:rsidR="00A92C7C">
          <w:rPr>
            <w:rFonts w:ascii="Times New Roman" w:hAnsi="Times New Roman" w:cs="Times New Roman"/>
            <w:sz w:val="24"/>
            <w:szCs w:val="24"/>
          </w:rPr>
          <w:t xml:space="preserve">navigation apps </w:t>
        </w:r>
      </w:ins>
      <w:del w:id="1783" w:author="Miller, Harvey J." w:date="2019-12-10T14:12:00Z">
        <w:r w:rsidR="006550FB" w:rsidDel="00A92C7C">
          <w:rPr>
            <w:rFonts w:ascii="Times New Roman" w:hAnsi="Times New Roman" w:cs="Times New Roman"/>
            <w:sz w:val="24"/>
            <w:szCs w:val="24"/>
          </w:rPr>
          <w:delText xml:space="preserve">planning </w:delText>
        </w:r>
      </w:del>
      <w:ins w:id="1784" w:author="Miller, Harvey J." w:date="2019-12-10T14:12:00Z">
        <w:r w:rsidR="00A92C7C">
          <w:rPr>
            <w:rFonts w:ascii="Times New Roman" w:hAnsi="Times New Roman" w:cs="Times New Roman"/>
            <w:sz w:val="24"/>
            <w:szCs w:val="24"/>
          </w:rPr>
          <w:t>w</w:t>
        </w:r>
      </w:ins>
      <w:del w:id="1785"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786"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787" w:author="Miller, Harvey J." w:date="2019-12-10T14:15:00Z">
        <w:r w:rsidR="00A92C7C">
          <w:rPr>
            <w:rFonts w:ascii="Times New Roman" w:hAnsi="Times New Roman" w:cs="Times New Roman"/>
            <w:sz w:val="24"/>
            <w:szCs w:val="24"/>
          </w:rPr>
          <w:t xml:space="preserve">with </w:t>
        </w:r>
      </w:ins>
      <w:del w:id="1788" w:author="Miller, Harvey J." w:date="2019-12-10T14:15:00Z">
        <w:r w:rsidR="006550FB" w:rsidDel="00A92C7C">
          <w:rPr>
            <w:rFonts w:ascii="Times New Roman" w:hAnsi="Times New Roman" w:cs="Times New Roman"/>
            <w:sz w:val="24"/>
            <w:szCs w:val="24"/>
          </w:rPr>
          <w:delText xml:space="preserve">with </w:delText>
        </w:r>
      </w:del>
      <w:del w:id="1789" w:author="Miller, Harvey J." w:date="2019-12-10T14:12:00Z">
        <w:r w:rsidR="006550FB" w:rsidDel="00A92C7C">
          <w:rPr>
            <w:rFonts w:ascii="Times New Roman" w:hAnsi="Times New Roman" w:cs="Times New Roman"/>
            <w:sz w:val="24"/>
            <w:szCs w:val="24"/>
          </w:rPr>
          <w:delText xml:space="preserve">the </w:delText>
        </w:r>
      </w:del>
      <w:del w:id="1790"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791"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792" w:author="Miller, Harvey J." w:date="2019-12-10T14:12:00Z">
        <w:r w:rsidR="00A92C7C">
          <w:rPr>
            <w:rFonts w:ascii="Times New Roman" w:hAnsi="Times New Roman" w:cs="Times New Roman"/>
            <w:sz w:val="24"/>
            <w:szCs w:val="24"/>
          </w:rPr>
          <w:t xml:space="preserve">However, </w:t>
        </w:r>
      </w:ins>
      <w:del w:id="1793" w:author="Miller, Harvey J." w:date="2019-12-10T14:12:00Z">
        <w:r w:rsidDel="00A92C7C">
          <w:rPr>
            <w:rFonts w:ascii="Times New Roman" w:hAnsi="Times New Roman" w:cs="Times New Roman"/>
            <w:sz w:val="24"/>
            <w:szCs w:val="24"/>
          </w:rPr>
          <w:delText>A</w:delText>
        </w:r>
      </w:del>
      <w:del w:id="1794" w:author="Miller, Harvey J." w:date="2019-12-10T14:15:00Z">
        <w:r w:rsidDel="00A92C7C">
          <w:rPr>
            <w:rFonts w:ascii="Times New Roman" w:hAnsi="Times New Roman" w:cs="Times New Roman"/>
            <w:sz w:val="24"/>
            <w:szCs w:val="24"/>
          </w:rPr>
          <w:delText xml:space="preserve">t the same time, </w:delText>
        </w:r>
      </w:del>
      <w:ins w:id="1795" w:author="Miller, Harvey J." w:date="2019-12-10T14:12:00Z">
        <w:r w:rsidR="00A92C7C">
          <w:rPr>
            <w:rFonts w:ascii="Times New Roman" w:hAnsi="Times New Roman" w:cs="Times New Roman"/>
            <w:sz w:val="24"/>
            <w:szCs w:val="24"/>
          </w:rPr>
          <w:t xml:space="preserve">our results suggest that </w:t>
        </w:r>
      </w:ins>
      <w:ins w:id="1796"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797"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798" w:author="Miller, Harvey J." w:date="2019-12-10T14:16:00Z">
        <w:r w:rsidR="00A92C7C">
          <w:rPr>
            <w:rFonts w:ascii="Times New Roman" w:hAnsi="Times New Roman" w:cs="Times New Roman"/>
            <w:sz w:val="24"/>
            <w:szCs w:val="24"/>
          </w:rPr>
          <w:t xml:space="preserve">also consider </w:t>
        </w:r>
      </w:ins>
      <w:del w:id="1799" w:author="Miller, Harvey J." w:date="2019-12-10T14:16:00Z">
        <w:r w:rsidR="006550FB" w:rsidDel="00A92C7C">
          <w:rPr>
            <w:rFonts w:ascii="Times New Roman" w:hAnsi="Times New Roman" w:cs="Times New Roman"/>
            <w:sz w:val="24"/>
            <w:szCs w:val="24"/>
          </w:rPr>
          <w:delText xml:space="preserve">not only engage with </w:delText>
        </w:r>
        <w:commentRangeStart w:id="1800"/>
        <w:commentRangeStart w:id="1801"/>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802" w:author="Liu, Luyu" w:date="2019-11-27T16:51:00Z">
        <w:r w:rsidR="00874EA4">
          <w:rPr>
            <w:rFonts w:ascii="Times New Roman" w:hAnsi="Times New Roman" w:cs="Times New Roman"/>
            <w:sz w:val="24"/>
            <w:szCs w:val="24"/>
          </w:rPr>
          <w:t xml:space="preserve">historical </w:t>
        </w:r>
      </w:ins>
      <w:del w:id="1803" w:author="Miller, Harvey J." w:date="2019-12-10T14:13:00Z">
        <w:r w:rsidDel="00A92C7C">
          <w:rPr>
            <w:rFonts w:ascii="Times New Roman" w:hAnsi="Times New Roman" w:cs="Times New Roman"/>
            <w:sz w:val="24"/>
            <w:szCs w:val="24"/>
          </w:rPr>
          <w:delText xml:space="preserve">empirical </w:delText>
        </w:r>
      </w:del>
      <w:del w:id="1804" w:author="Miller, Harvey J." w:date="2019-12-10T14:18:00Z">
        <w:r w:rsidDel="00A92C7C">
          <w:rPr>
            <w:rFonts w:ascii="Times New Roman" w:hAnsi="Times New Roman" w:cs="Times New Roman"/>
            <w:sz w:val="24"/>
            <w:szCs w:val="24"/>
          </w:rPr>
          <w:delText>performance</w:delText>
        </w:r>
      </w:del>
      <w:ins w:id="1805" w:author="Miller, Harvey J." w:date="2019-12-10T14:14:00Z">
        <w:r w:rsidR="00A92C7C">
          <w:rPr>
            <w:rFonts w:ascii="Times New Roman" w:hAnsi="Times New Roman" w:cs="Times New Roman"/>
            <w:sz w:val="24"/>
            <w:szCs w:val="24"/>
          </w:rPr>
          <w:t xml:space="preserve">data </w:t>
        </w:r>
      </w:ins>
      <w:ins w:id="1806" w:author="Miller, Harvey J." w:date="2019-12-10T14:13:00Z">
        <w:r w:rsidR="00A92C7C">
          <w:rPr>
            <w:rFonts w:ascii="Times New Roman" w:hAnsi="Times New Roman" w:cs="Times New Roman"/>
            <w:sz w:val="24"/>
            <w:szCs w:val="24"/>
          </w:rPr>
          <w:t xml:space="preserve">to </w:t>
        </w:r>
      </w:ins>
      <w:ins w:id="1807" w:author="Miller, Harvey J." w:date="2019-12-10T14:18:00Z">
        <w:r w:rsidR="00A92C7C">
          <w:rPr>
            <w:rFonts w:ascii="Times New Roman" w:hAnsi="Times New Roman" w:cs="Times New Roman"/>
            <w:sz w:val="24"/>
            <w:szCs w:val="24"/>
          </w:rPr>
          <w:t xml:space="preserve">gauge </w:t>
        </w:r>
      </w:ins>
      <w:ins w:id="1808" w:author="Miller, Harvey J." w:date="2019-12-10T14:13:00Z">
        <w:r w:rsidR="00A92C7C">
          <w:rPr>
            <w:rFonts w:ascii="Times New Roman" w:hAnsi="Times New Roman" w:cs="Times New Roman"/>
            <w:sz w:val="24"/>
            <w:szCs w:val="24"/>
          </w:rPr>
          <w:t>the veracity of the RTI</w:t>
        </w:r>
      </w:ins>
      <w:ins w:id="1809" w:author="Miller, Harvey J." w:date="2019-12-10T14:19:00Z">
        <w:r w:rsidR="00A92C7C">
          <w:rPr>
            <w:rFonts w:ascii="Times New Roman" w:hAnsi="Times New Roman" w:cs="Times New Roman"/>
            <w:sz w:val="24"/>
            <w:szCs w:val="24"/>
          </w:rPr>
          <w:t xml:space="preserve"> in reducing waiting time</w:t>
        </w:r>
      </w:ins>
      <w:ins w:id="1810"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800"/>
      <w:r>
        <w:rPr>
          <w:rStyle w:val="CommentReference"/>
        </w:rPr>
        <w:commentReference w:id="1800"/>
      </w:r>
      <w:commentRangeEnd w:id="1801"/>
      <w:r w:rsidR="00874EA4">
        <w:rPr>
          <w:rStyle w:val="CommentReference"/>
        </w:rPr>
        <w:commentReference w:id="1801"/>
      </w:r>
      <w:r>
        <w:rPr>
          <w:rFonts w:ascii="Times New Roman" w:hAnsi="Times New Roman" w:cs="Times New Roman"/>
          <w:sz w:val="24"/>
          <w:szCs w:val="24"/>
        </w:rPr>
        <w:t xml:space="preserve">  </w:t>
      </w:r>
      <w:del w:id="1811" w:author="Miller, Harvey J." w:date="2019-12-10T14:15:00Z">
        <w:r w:rsidDel="00A92C7C">
          <w:rPr>
            <w:rFonts w:ascii="Times New Roman" w:hAnsi="Times New Roman" w:cs="Times New Roman"/>
            <w:sz w:val="24"/>
            <w:szCs w:val="24"/>
          </w:rPr>
          <w:delText xml:space="preserve">Finally, </w:delText>
        </w:r>
      </w:del>
      <w:ins w:id="1812" w:author="Miller, Harvey J." w:date="2019-12-10T14:20:00Z">
        <w:r w:rsidR="00A92C7C">
          <w:rPr>
            <w:rFonts w:ascii="Times New Roman" w:hAnsi="Times New Roman" w:cs="Times New Roman"/>
            <w:sz w:val="24"/>
            <w:szCs w:val="24"/>
          </w:rPr>
          <w:t>U</w:t>
        </w:r>
      </w:ins>
      <w:del w:id="1813"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814"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815"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816" w:author="Miller, Harvey J." w:date="2019-12-10T14:21:00Z">
        <w:r w:rsidR="00A92C7C">
          <w:rPr>
            <w:rFonts w:ascii="Times New Roman" w:hAnsi="Times New Roman" w:cs="Times New Roman"/>
            <w:sz w:val="24"/>
            <w:szCs w:val="24"/>
          </w:rPr>
          <w:t>strategies</w:t>
        </w:r>
      </w:ins>
      <w:ins w:id="1817" w:author="Miller, Harvey J." w:date="2019-12-10T14:20:00Z">
        <w:r w:rsidR="00A92C7C">
          <w:rPr>
            <w:rFonts w:ascii="Times New Roman" w:hAnsi="Times New Roman" w:cs="Times New Roman"/>
            <w:sz w:val="24"/>
            <w:szCs w:val="24"/>
          </w:rPr>
          <w:t xml:space="preserve"> with insurance time buffers</w:t>
        </w:r>
      </w:ins>
      <w:ins w:id="1818" w:author="Miller, Harvey J." w:date="2019-12-10T14:21:00Z">
        <w:r w:rsidR="00A92C7C">
          <w:rPr>
            <w:rFonts w:ascii="Times New Roman" w:hAnsi="Times New Roman" w:cs="Times New Roman"/>
            <w:sz w:val="24"/>
            <w:szCs w:val="24"/>
          </w:rPr>
          <w:t xml:space="preserve">.  At present, most RTI apps </w:t>
        </w:r>
      </w:ins>
      <w:ins w:id="1819" w:author="Luyu Liu" w:date="2019-12-17T16:02:00Z">
        <w:r w:rsidR="00C56AA2">
          <w:rPr>
            <w:rFonts w:ascii="Times New Roman" w:hAnsi="Times New Roman" w:cs="Times New Roman"/>
            <w:sz w:val="24"/>
            <w:szCs w:val="24"/>
          </w:rPr>
          <w:t xml:space="preserve">do not </w:t>
        </w:r>
      </w:ins>
      <w:ins w:id="1820" w:author="Luyu Liu" w:date="2019-12-17T16:03:00Z">
        <w:r w:rsidR="00C56AA2">
          <w:rPr>
            <w:rFonts w:ascii="Times New Roman" w:hAnsi="Times New Roman" w:cs="Times New Roman"/>
            <w:sz w:val="24"/>
            <w:szCs w:val="24"/>
          </w:rPr>
          <w:t xml:space="preserve">consider missed risk and </w:t>
        </w:r>
      </w:ins>
      <w:ins w:id="1821"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822" w:author="Miller, Harvey J." w:date="2019-12-10T14:20:00Z">
        <w:r w:rsidR="00A92C7C">
          <w:rPr>
            <w:rFonts w:ascii="Times New Roman" w:hAnsi="Times New Roman" w:cs="Times New Roman"/>
            <w:sz w:val="24"/>
            <w:szCs w:val="24"/>
          </w:rPr>
          <w:t xml:space="preserve">  </w:t>
        </w:r>
      </w:ins>
      <w:ins w:id="1823"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824"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777"/>
      <w:r w:rsidR="009257B2">
        <w:rPr>
          <w:rStyle w:val="CommentReference"/>
        </w:rPr>
        <w:commentReference w:id="1777"/>
      </w:r>
      <w:commentRangeEnd w:id="1778"/>
      <w:r w:rsidR="00C56AA2">
        <w:rPr>
          <w:rStyle w:val="CommentReference"/>
        </w:rPr>
        <w:commentReference w:id="1778"/>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825" w:author="Miller, Harvey J." w:date="2019-12-10T14:23:00Z">
        <w:r>
          <w:rPr>
            <w:rFonts w:ascii="Times New Roman" w:hAnsi="Times New Roman" w:cs="Times New Roman"/>
            <w:sz w:val="24"/>
            <w:szCs w:val="24"/>
          </w:rPr>
          <w:t xml:space="preserve">To </w:t>
        </w:r>
      </w:ins>
      <w:del w:id="1826"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827" w:author="Miller, Harvey J." w:date="2019-12-10T14:24:00Z">
        <w:r w:rsidR="006550FB" w:rsidDel="009257B2">
          <w:rPr>
            <w:rFonts w:ascii="Times New Roman" w:hAnsi="Times New Roman" w:cs="Times New Roman"/>
            <w:sz w:val="24"/>
            <w:szCs w:val="24"/>
          </w:rPr>
          <w:delText xml:space="preserve"> </w:delText>
        </w:r>
      </w:del>
      <w:ins w:id="1828" w:author="Miller, Harvey J." w:date="2019-12-10T14:24:00Z">
        <w:r>
          <w:rPr>
            <w:rFonts w:ascii="Times New Roman" w:hAnsi="Times New Roman" w:cs="Times New Roman"/>
            <w:sz w:val="24"/>
            <w:szCs w:val="24"/>
          </w:rPr>
          <w:t xml:space="preserve"> based on stated or revealed risk attitudes of users</w:t>
        </w:r>
      </w:ins>
      <w:del w:id="1829"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830"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831" w:author="Miller, Harvey J." w:date="2019-12-10T14:24:00Z">
        <w:r>
          <w:rPr>
            <w:rFonts w:ascii="Times New Roman" w:hAnsi="Times New Roman" w:cs="Times New Roman"/>
            <w:sz w:val="24"/>
            <w:szCs w:val="24"/>
          </w:rPr>
          <w:t xml:space="preserve">where </w:t>
        </w:r>
      </w:ins>
      <w:del w:id="1832"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833"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834" w:author="Miller, Harvey J." w:date="2019-12-10T14:25:00Z">
        <w:r>
          <w:rPr>
            <w:rFonts w:ascii="Times New Roman" w:hAnsi="Times New Roman" w:cs="Times New Roman"/>
            <w:sz w:val="24"/>
            <w:szCs w:val="24"/>
          </w:rPr>
          <w:t>Computational techniques such as m</w:t>
        </w:r>
      </w:ins>
      <w:del w:id="1835"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836" w:author="Miller, Harvey J." w:date="2019-12-10T14:25:00Z">
        <w:r>
          <w:rPr>
            <w:rFonts w:ascii="Times New Roman" w:hAnsi="Times New Roman" w:cs="Times New Roman"/>
            <w:sz w:val="24"/>
            <w:szCs w:val="24"/>
          </w:rPr>
          <w:t xml:space="preserve">could be applied to empirical performance and user data to determine effective trip planning strathies based on context and user risk preferences.   </w:t>
        </w:r>
      </w:ins>
      <w:del w:id="1837"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838"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839" w:author="Miller, Harvey J." w:date="2019-12-10T14:26:00Z">
        <w:r w:rsidR="009257B2">
          <w:rPr>
            <w:rFonts w:ascii="Times New Roman" w:hAnsi="Times New Roman" w:cs="Times New Roman"/>
            <w:sz w:val="24"/>
            <w:szCs w:val="24"/>
          </w:rPr>
          <w:t xml:space="preserve">type as in </w:t>
        </w:r>
      </w:ins>
      <w:del w:id="1840"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841"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842"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843" w:author="Miller, Harvey J." w:date="2019-12-10T14:27:00Z">
        <w:r w:rsidR="009257B2">
          <w:rPr>
            <w:rFonts w:ascii="Times New Roman" w:hAnsi="Times New Roman" w:cs="Times New Roman"/>
            <w:noProof/>
            <w:sz w:val="24"/>
            <w:szCs w:val="24"/>
          </w:rPr>
          <w:t xml:space="preserve">should </w:t>
        </w:r>
      </w:ins>
      <w:del w:id="1844"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845" w:author="Miller, Harvey J." w:date="2019-12-10T14:27:00Z">
        <w:r w:rsidR="009257B2">
          <w:rPr>
            <w:rFonts w:ascii="Times New Roman" w:hAnsi="Times New Roman" w:cs="Times New Roman"/>
            <w:noProof/>
            <w:sz w:val="24"/>
            <w:szCs w:val="24"/>
          </w:rPr>
          <w:t xml:space="preserve">and </w:t>
        </w:r>
      </w:ins>
      <w:del w:id="1846"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35AA8ECF" w:rsidR="006550FB" w:rsidRDefault="006550FB" w:rsidP="006550FB">
      <w:pPr>
        <w:rPr>
          <w:ins w:id="1847" w:author="Luyu Liu" w:date="2019-12-17T23:10:00Z"/>
          <w:rFonts w:ascii="Times New Roman" w:hAnsi="Times New Roman" w:cs="Times New Roman"/>
          <w:sz w:val="24"/>
          <w:szCs w:val="24"/>
        </w:rPr>
      </w:pPr>
    </w:p>
    <w:p w14:paraId="6B3560E1" w14:textId="77777777" w:rsidR="00267BCA" w:rsidRDefault="00267BCA">
      <w:pPr>
        <w:spacing w:line="256" w:lineRule="auto"/>
        <w:jc w:val="both"/>
        <w:rPr>
          <w:rFonts w:ascii="Times New Roman" w:hAnsi="Times New Roman" w:cs="Times New Roman"/>
          <w:noProof/>
          <w:sz w:val="24"/>
          <w:szCs w:val="24"/>
        </w:rPr>
        <w:pPrChange w:id="1848" w:author="Luyu Liu" w:date="2019-12-17T23:11:00Z">
          <w:pPr/>
        </w:pPrChange>
      </w:pPr>
    </w:p>
    <w:p w14:paraId="70CB3448" w14:textId="3EA1982E" w:rsidR="00267BCA" w:rsidRPr="00267BCA" w:rsidRDefault="00267BCA" w:rsidP="00267BCA">
      <w:pPr>
        <w:spacing w:line="256" w:lineRule="auto"/>
        <w:jc w:val="both"/>
        <w:rPr>
          <w:ins w:id="1849" w:author="Luyu Liu" w:date="2019-12-17T23:11:00Z"/>
          <w:rFonts w:ascii="Times New Roman" w:hAnsi="Times New Roman" w:cs="Times New Roman"/>
          <w:noProof/>
          <w:sz w:val="24"/>
          <w:szCs w:val="24"/>
          <w:rPrChange w:id="1850" w:author="Luyu Liu" w:date="2019-12-17T23:11:00Z">
            <w:rPr>
              <w:ins w:id="1851" w:author="Luyu Liu" w:date="2019-12-17T23:11:00Z"/>
            </w:rPr>
          </w:rPrChange>
        </w:rPr>
      </w:pPr>
      <w:ins w:id="1852" w:author="Luyu Liu" w:date="2019-12-17T23:11:00Z">
        <w:r w:rsidRPr="00267BCA">
          <w:rPr>
            <w:rFonts w:ascii="Times New Roman" w:hAnsi="Times New Roman" w:cs="Times New Roman"/>
            <w:noProof/>
            <w:sz w:val="24"/>
            <w:szCs w:val="24"/>
            <w:rPrChange w:id="1853" w:author="Luyu Liu" w:date="2019-12-17T23:11:00Z">
              <w:rPr/>
            </w:rPrChange>
          </w:rPr>
          <w:t>Declarations of interest: none.</w:t>
        </w:r>
      </w:ins>
    </w:p>
    <w:p w14:paraId="08BAEF15" w14:textId="090B4D5B" w:rsidR="00221F15" w:rsidRDefault="00221F15">
      <w:pPr>
        <w:spacing w:line="256" w:lineRule="auto"/>
        <w:jc w:val="both"/>
        <w:rPr>
          <w:ins w:id="1854" w:author="Luyu Liu" w:date="2019-12-17T23:03:00Z"/>
          <w:rFonts w:ascii="Times New Roman" w:hAnsi="Times New Roman" w:cs="Times New Roman"/>
          <w:noProof/>
          <w:sz w:val="24"/>
          <w:szCs w:val="24"/>
        </w:rPr>
        <w:pPrChange w:id="1855" w:author="Luyu Liu" w:date="2019-12-17T23:09:00Z">
          <w:pPr/>
        </w:pPrChange>
      </w:pPr>
      <w:ins w:id="1856" w:author="Luyu Liu" w:date="2019-12-17T23:03:00Z">
        <w:r>
          <w:rPr>
            <w:rFonts w:ascii="Times New Roman" w:hAnsi="Times New Roman" w:cs="Times New Roman"/>
            <w:noProof/>
            <w:sz w:val="24"/>
            <w:szCs w:val="24"/>
          </w:rPr>
          <w:t xml:space="preserve">All figures are preferred </w:t>
        </w:r>
      </w:ins>
      <w:ins w:id="1857" w:author="Luyu Liu" w:date="2019-12-17T23:04:00Z">
        <w:r>
          <w:rPr>
            <w:rFonts w:ascii="Times New Roman" w:hAnsi="Times New Roman" w:cs="Times New Roman"/>
            <w:noProof/>
            <w:sz w:val="24"/>
            <w:szCs w:val="24"/>
          </w:rPr>
          <w:t xml:space="preserve">to </w:t>
        </w:r>
      </w:ins>
      <w:ins w:id="1858" w:author="Luyu Liu" w:date="2019-12-17T23:11:00Z">
        <w:r w:rsidR="00267BCA">
          <w:rPr>
            <w:rFonts w:ascii="Times New Roman" w:hAnsi="Times New Roman" w:cs="Times New Roman"/>
            <w:noProof/>
            <w:sz w:val="24"/>
            <w:szCs w:val="24"/>
          </w:rPr>
          <w:t xml:space="preserve">be printed </w:t>
        </w:r>
        <w:r w:rsidR="00A55B39">
          <w:rPr>
            <w:rFonts w:ascii="Times New Roman" w:hAnsi="Times New Roman" w:cs="Times New Roman"/>
            <w:noProof/>
            <w:sz w:val="24"/>
            <w:szCs w:val="24"/>
          </w:rPr>
          <w:t xml:space="preserve">with </w:t>
        </w:r>
        <w:r w:rsidR="00267BCA">
          <w:rPr>
            <w:rFonts w:ascii="Times New Roman" w:hAnsi="Times New Roman" w:cs="Times New Roman"/>
            <w:noProof/>
            <w:sz w:val="24"/>
            <w:szCs w:val="24"/>
          </w:rPr>
          <w:t>color</w:t>
        </w:r>
      </w:ins>
      <w:ins w:id="1859" w:author="Luyu Liu" w:date="2019-12-17T23:04:00Z">
        <w:r w:rsidR="00FC10D1">
          <w:rPr>
            <w:rFonts w:ascii="Times New Roman" w:hAnsi="Times New Roman" w:cs="Times New Roman"/>
            <w:noProof/>
            <w:sz w:val="24"/>
            <w:szCs w:val="24"/>
          </w:rPr>
          <w:t>.</w:t>
        </w:r>
      </w:ins>
    </w:p>
    <w:p w14:paraId="1A7921F6" w14:textId="34189423" w:rsidR="00221F15" w:rsidRDefault="00221F15" w:rsidP="006550FB">
      <w:pPr>
        <w:rPr>
          <w:ins w:id="1860" w:author="Luyu Liu" w:date="2019-12-17T23:03:00Z"/>
          <w:rFonts w:ascii="Times New Roman" w:hAnsi="Times New Roman" w:cs="Times New Roman"/>
          <w:sz w:val="24"/>
          <w:szCs w:val="24"/>
        </w:rPr>
      </w:pPr>
    </w:p>
    <w:p w14:paraId="2DF7DE47" w14:textId="77777777" w:rsidR="00221F15" w:rsidRDefault="00221F15"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861"/>
    <w:p w14:paraId="576F322B" w14:textId="32625443" w:rsidR="004B2578" w:rsidRPr="004B2578" w:rsidRDefault="006550FB"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 xml:space="preserve">Algers, S., Hansen, S., &amp; Tegner, G. (1975). Role of waiting time, comfort, and convenience in modal choice for work trip. </w:t>
      </w:r>
      <w:r w:rsidR="004B2578" w:rsidRPr="004B2578">
        <w:rPr>
          <w:rFonts w:ascii="Times New Roman" w:hAnsi="Times New Roman" w:cs="Times New Roman"/>
          <w:i/>
          <w:iCs/>
          <w:noProof/>
          <w:sz w:val="24"/>
          <w:szCs w:val="24"/>
        </w:rPr>
        <w:t>Transportation Research Record</w:t>
      </w:r>
      <w:r w:rsidR="004B2578" w:rsidRPr="004B2578">
        <w:rPr>
          <w:rFonts w:ascii="Times New Roman" w:hAnsi="Times New Roman" w:cs="Times New Roman"/>
          <w:noProof/>
          <w:sz w:val="24"/>
          <w:szCs w:val="24"/>
        </w:rPr>
        <w:t xml:space="preserve">, </w:t>
      </w:r>
      <w:r w:rsidR="004B2578" w:rsidRPr="004B2578">
        <w:rPr>
          <w:rFonts w:ascii="Times New Roman" w:hAnsi="Times New Roman" w:cs="Times New Roman"/>
          <w:i/>
          <w:iCs/>
          <w:noProof/>
          <w:sz w:val="24"/>
          <w:szCs w:val="24"/>
        </w:rPr>
        <w:t>534</w:t>
      </w:r>
      <w:r w:rsidR="004B2578" w:rsidRPr="004B2578">
        <w:rPr>
          <w:rFonts w:ascii="Times New Roman" w:hAnsi="Times New Roman" w:cs="Times New Roman"/>
          <w:noProof/>
          <w:sz w:val="24"/>
          <w:szCs w:val="24"/>
        </w:rPr>
        <w:t>(534), 38–51.</w:t>
      </w:r>
    </w:p>
    <w:p w14:paraId="5FE4765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lastRenderedPageBreak/>
        <w:t xml:space="preserve">Armstrong, J. S., &amp; Overton, T. S. (1977). Estimating nonresponse bias in mail surveys. </w:t>
      </w:r>
      <w:r w:rsidRPr="004B2578">
        <w:rPr>
          <w:rFonts w:ascii="Times New Roman" w:hAnsi="Times New Roman" w:cs="Times New Roman"/>
          <w:i/>
          <w:iCs/>
          <w:noProof/>
          <w:sz w:val="24"/>
          <w:szCs w:val="24"/>
        </w:rPr>
        <w:t>Journal of Marketing Research</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(3), 396–402.</w:t>
      </w:r>
    </w:p>
    <w:p w14:paraId="5A9D7FF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Bowman, L. A., &amp; Turnquist, M. A. (1981). Service frequency, schedule reliability and passenger wait times at transit stops. </w:t>
      </w:r>
      <w:r w:rsidRPr="004B2578">
        <w:rPr>
          <w:rFonts w:ascii="Times New Roman" w:hAnsi="Times New Roman" w:cs="Times New Roman"/>
          <w:i/>
          <w:iCs/>
          <w:noProof/>
          <w:sz w:val="24"/>
          <w:szCs w:val="24"/>
        </w:rPr>
        <w:t>Transportation Research Part A: General</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15</w:t>
      </w:r>
      <w:r w:rsidRPr="004B2578">
        <w:rPr>
          <w:rFonts w:ascii="Times New Roman" w:hAnsi="Times New Roman" w:cs="Times New Roman"/>
          <w:noProof/>
          <w:sz w:val="24"/>
          <w:szCs w:val="24"/>
        </w:rPr>
        <w:t>(6), 465–471. https://doi.org/10.1016/0191-2607(81)90114-X</w:t>
      </w:r>
    </w:p>
    <w:p w14:paraId="6743DB35"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69</w:t>
      </w:r>
      <w:r w:rsidRPr="004B2578">
        <w:rPr>
          <w:rFonts w:ascii="Times New Roman" w:hAnsi="Times New Roman" w:cs="Times New Roman"/>
          <w:noProof/>
          <w:sz w:val="24"/>
          <w:szCs w:val="24"/>
        </w:rPr>
        <w:t>, 409–422. https://doi.org/10.1016/j.tra.2014.09.003</w:t>
      </w:r>
    </w:p>
    <w:p w14:paraId="313D795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Macfarlane, G. S., &amp; Watkins, K. (2015). The impact of real-time information on bus ridership in New York City. </w:t>
      </w:r>
      <w:r w:rsidRPr="004B2578">
        <w:rPr>
          <w:rFonts w:ascii="Times New Roman" w:hAnsi="Times New Roman" w:cs="Times New Roman"/>
          <w:i/>
          <w:iCs/>
          <w:noProof/>
          <w:sz w:val="24"/>
          <w:szCs w:val="24"/>
        </w:rPr>
        <w:t>Transportation Research Part C: Emerging Technologies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53</w:t>
      </w:r>
      <w:r w:rsidRPr="004B2578">
        <w:rPr>
          <w:rFonts w:ascii="Times New Roman" w:hAnsi="Times New Roman" w:cs="Times New Roman"/>
          <w:noProof/>
          <w:sz w:val="24"/>
          <w:szCs w:val="24"/>
        </w:rPr>
        <w:t>, 59–75. https://doi.org/10.1016/j.trc.2015.01.021</w:t>
      </w:r>
    </w:p>
    <w:p w14:paraId="1E64C67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Rojas, F., Zegras, P. C., Watkins, K., &amp; Robin, J. (2015). An analysis of commuter Rail real-time information in Boston.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18</w:t>
      </w:r>
      <w:r w:rsidRPr="004B2578">
        <w:rPr>
          <w:rFonts w:ascii="Times New Roman" w:hAnsi="Times New Roman" w:cs="Times New Roman"/>
          <w:noProof/>
          <w:sz w:val="24"/>
          <w:szCs w:val="24"/>
        </w:rPr>
        <w:t>(1), 1–20. https://doi.org/10.5038/2375-0901.18.1.1</w:t>
      </w:r>
    </w:p>
    <w:p w14:paraId="1B1E7E2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&amp; Watkins, K. (2019). A literature review of the passenger benefits of real-time transit information. </w:t>
      </w:r>
      <w:r w:rsidRPr="004B2578">
        <w:rPr>
          <w:rFonts w:ascii="Times New Roman" w:hAnsi="Times New Roman" w:cs="Times New Roman"/>
          <w:i/>
          <w:iCs/>
          <w:noProof/>
          <w:sz w:val="24"/>
          <w:szCs w:val="24"/>
        </w:rPr>
        <w:t>Transport Reviews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(3), 327–356. https://doi.org/10.1080/01441647.2018.1472147</w:t>
      </w:r>
    </w:p>
    <w:p w14:paraId="7BD9629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B2578">
        <w:rPr>
          <w:rFonts w:ascii="Times New Roman" w:hAnsi="Times New Roman" w:cs="Times New Roman"/>
          <w:i/>
          <w:iCs/>
          <w:noProof/>
          <w:sz w:val="24"/>
          <w:szCs w:val="24"/>
        </w:rPr>
        <w:t>IEEE Conference on Intelligent Transportation Systems, Proceedings, ITSC</w:t>
      </w:r>
      <w:r w:rsidRPr="004B2578">
        <w:rPr>
          <w:rFonts w:ascii="Times New Roman" w:hAnsi="Times New Roman" w:cs="Times New Roman"/>
          <w:noProof/>
          <w:sz w:val="24"/>
          <w:szCs w:val="24"/>
        </w:rPr>
        <w:t xml:space="preserve"> (Vol. 2018-Novem, pp. 2589–2594). IEEE. https://doi.org/10.1109/ITSC.2018.8569758</w:t>
      </w:r>
    </w:p>
    <w:p w14:paraId="5DA9552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B2578">
        <w:rPr>
          <w:rFonts w:ascii="Times New Roman" w:hAnsi="Times New Roman" w:cs="Times New Roman"/>
          <w:i/>
          <w:iCs/>
          <w:noProof/>
          <w:sz w:val="24"/>
          <w:szCs w:val="24"/>
        </w:rPr>
        <w:t>EURO Journal on Transportation and Logistics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w:t>
      </w:r>
      <w:r w:rsidRPr="004B2578">
        <w:rPr>
          <w:rFonts w:ascii="Times New Roman" w:hAnsi="Times New Roman" w:cs="Times New Roman"/>
          <w:noProof/>
          <w:sz w:val="24"/>
          <w:szCs w:val="24"/>
        </w:rPr>
        <w:t>(3), 247–270. https://doi.org/10.1007/s13676-014-0070-4</w:t>
      </w:r>
    </w:p>
    <w:p w14:paraId="4434F936"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2419</w:t>
      </w:r>
      <w:r w:rsidRPr="004B2578">
        <w:rPr>
          <w:rFonts w:ascii="Times New Roman" w:hAnsi="Times New Roman" w:cs="Times New Roman"/>
          <w:noProof/>
          <w:sz w:val="24"/>
          <w:szCs w:val="24"/>
        </w:rPr>
        <w:t>(1), 1–10. https://doi.org/10.3114/2419-01</w:t>
      </w:r>
    </w:p>
    <w:p w14:paraId="3F49550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COTA. (2013). C. E. Main. https://doi.org/10.1136/vr.f612</w:t>
      </w:r>
    </w:p>
    <w:p w14:paraId="7B4EA64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134EFF3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Dziekan, K., &amp; Vermeulen, A. (2006). Psychological effects of and design preferences for real-time information displays.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(1), 1–19. https://doi.org/10.5038/2375-0901.9.1.1</w:t>
      </w:r>
    </w:p>
    <w:p w14:paraId="58A1A4A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88</w:t>
      </w:r>
      <w:r w:rsidRPr="004B2578">
        <w:rPr>
          <w:rFonts w:ascii="Times New Roman" w:hAnsi="Times New Roman" w:cs="Times New Roman"/>
          <w:noProof/>
          <w:sz w:val="24"/>
          <w:szCs w:val="24"/>
        </w:rPr>
        <w:t>, 251–264. https://doi.org/10.1016/j.tra.2016.04.012</w:t>
      </w:r>
    </w:p>
    <w:p w14:paraId="4C36023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Ferris, B., Watkins, K., &amp; Borning, A. (2010). OneBusAway: Results from providing real-time arrival information for public transit. In </w:t>
      </w:r>
      <w:r w:rsidRPr="004B2578">
        <w:rPr>
          <w:rFonts w:ascii="Times New Roman" w:hAnsi="Times New Roman" w:cs="Times New Roman"/>
          <w:i/>
          <w:iCs/>
          <w:noProof/>
          <w:sz w:val="24"/>
          <w:szCs w:val="24"/>
        </w:rPr>
        <w:t>Conference on Human Factors in Computing Systems - Proceedings</w:t>
      </w:r>
      <w:r w:rsidRPr="004B2578">
        <w:rPr>
          <w:rFonts w:ascii="Times New Roman" w:hAnsi="Times New Roman" w:cs="Times New Roman"/>
          <w:noProof/>
          <w:sz w:val="24"/>
          <w:szCs w:val="24"/>
        </w:rPr>
        <w:t xml:space="preserve"> (Vol. 3, pp. 1807–1816). ACM. </w:t>
      </w:r>
      <w:r w:rsidRPr="004B2578">
        <w:rPr>
          <w:rFonts w:ascii="Times New Roman" w:hAnsi="Times New Roman" w:cs="Times New Roman"/>
          <w:noProof/>
          <w:sz w:val="24"/>
          <w:szCs w:val="24"/>
        </w:rPr>
        <w:lastRenderedPageBreak/>
        <w:t>https://doi.org/10.1145/1753326.1753597</w:t>
      </w:r>
    </w:p>
    <w:p w14:paraId="4F00D61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Fonzone, A., Schmöcker, J. D., &amp; Liu, R. (2015). A Model of Bus Bunching under Reliability-based Passenger Arrival Patterns. </w:t>
      </w:r>
      <w:r w:rsidRPr="004B2578">
        <w:rPr>
          <w:rFonts w:ascii="Times New Roman" w:hAnsi="Times New Roman" w:cs="Times New Roman"/>
          <w:i/>
          <w:iCs/>
          <w:noProof/>
          <w:sz w:val="24"/>
          <w:szCs w:val="24"/>
        </w:rPr>
        <w:t>Transportation Research Procedia</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7</w:t>
      </w:r>
      <w:r w:rsidRPr="004B2578">
        <w:rPr>
          <w:rFonts w:ascii="Times New Roman" w:hAnsi="Times New Roman" w:cs="Times New Roman"/>
          <w:noProof/>
          <w:sz w:val="24"/>
          <w:szCs w:val="24"/>
        </w:rPr>
        <w:t>, 276–299. https://doi.org/10.1016/j.trpro.2015.06.015</w:t>
      </w:r>
    </w:p>
    <w:p w14:paraId="6E2335A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Fries, R. N., Dunning, A. E., &amp; Chowdhury, M. A. (2011). University traveler value of potential real-time transit information.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(2), 29–50. https://doi.org/10.5038/2375-0901.14.2.2</w:t>
      </w:r>
    </w:p>
    <w:p w14:paraId="57CF4CEB"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2274</w:t>
      </w:r>
      <w:r w:rsidRPr="004B2578">
        <w:rPr>
          <w:rFonts w:ascii="Times New Roman" w:hAnsi="Times New Roman" w:cs="Times New Roman"/>
          <w:noProof/>
          <w:sz w:val="24"/>
          <w:szCs w:val="24"/>
        </w:rPr>
        <w:t>(2274), 52–60. https://doi.org/10.3141/2274-05</w:t>
      </w:r>
    </w:p>
    <w:p w14:paraId="46C6C53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Gkioulou, Z. (2013). Evaluating the impact of waiting time uncertainty on passengers´ decisions.</w:t>
      </w:r>
    </w:p>
    <w:p w14:paraId="528798E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01C74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(2018). Trip Updates. Retrieved April 8, 2019, from https://developers.google.com/transit/gtfs-realtime/guides/trip-updates</w:t>
      </w:r>
    </w:p>
    <w:p w14:paraId="5A470E8A"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Goyder, J. (1986). Surveys on surveys: limitations and potentialities. </w:t>
      </w:r>
      <w:r w:rsidRPr="004B2578">
        <w:rPr>
          <w:rFonts w:ascii="Times New Roman" w:hAnsi="Times New Roman" w:cs="Times New Roman"/>
          <w:i/>
          <w:iCs/>
          <w:noProof/>
          <w:sz w:val="24"/>
          <w:szCs w:val="24"/>
        </w:rPr>
        <w:t>Public Opinion Quarterly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50</w:t>
      </w:r>
      <w:r w:rsidRPr="004B2578">
        <w:rPr>
          <w:rFonts w:ascii="Times New Roman" w:hAnsi="Times New Roman" w:cs="Times New Roman"/>
          <w:noProof/>
          <w:sz w:val="24"/>
          <w:szCs w:val="24"/>
        </w:rPr>
        <w:t>(1), 27. https://doi.org/10.1086/268957</w:t>
      </w:r>
    </w:p>
    <w:p w14:paraId="7305A7D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B2578">
        <w:rPr>
          <w:rFonts w:ascii="Times New Roman" w:hAnsi="Times New Roman" w:cs="Times New Roman"/>
          <w:i/>
          <w:iCs/>
          <w:noProof/>
          <w:sz w:val="24"/>
          <w:szCs w:val="24"/>
        </w:rPr>
        <w:t>Transportation Science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(3), 248–282. https://doi.org/10.1287/trsc.9.3.248</w:t>
      </w:r>
    </w:p>
    <w:p w14:paraId="3B059A0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Larsen, O. I., &amp; Sunde, Ø. (2008). Waiting time and the role and value of information in scheduled transport. </w:t>
      </w:r>
      <w:r w:rsidRPr="004B2578">
        <w:rPr>
          <w:rFonts w:ascii="Times New Roman" w:hAnsi="Times New Roman" w:cs="Times New Roman"/>
          <w:i/>
          <w:iCs/>
          <w:noProof/>
          <w:sz w:val="24"/>
          <w:szCs w:val="24"/>
        </w:rPr>
        <w:t>Research in Transportation Economics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23</w:t>
      </w:r>
      <w:r w:rsidRPr="004B2578">
        <w:rPr>
          <w:rFonts w:ascii="Times New Roman" w:hAnsi="Times New Roman" w:cs="Times New Roman"/>
          <w:noProof/>
          <w:sz w:val="24"/>
          <w:szCs w:val="24"/>
        </w:rPr>
        <w:t>(1), 41–52. https://doi.org/10.1016/j.retrec.2008.10.005</w:t>
      </w:r>
    </w:p>
    <w:p w14:paraId="60F4041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B2578">
        <w:rPr>
          <w:rFonts w:ascii="Times New Roman" w:hAnsi="Times New Roman" w:cs="Times New Roman"/>
          <w:i/>
          <w:iCs/>
          <w:noProof/>
          <w:sz w:val="24"/>
          <w:szCs w:val="24"/>
        </w:rPr>
        <w:t>Manuscript Submitted for Publication.</w:t>
      </w:r>
    </w:p>
    <w:p w14:paraId="0C4DF3F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B2578">
        <w:rPr>
          <w:rFonts w:ascii="Times New Roman" w:hAnsi="Times New Roman" w:cs="Times New Roman"/>
          <w:i/>
          <w:iCs/>
          <w:noProof/>
          <w:sz w:val="24"/>
          <w:szCs w:val="24"/>
        </w:rPr>
        <w:t>Journal of Advanced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2017</w:t>
      </w:r>
      <w:r w:rsidRPr="004B2578">
        <w:rPr>
          <w:rFonts w:ascii="Times New Roman" w:hAnsi="Times New Roman" w:cs="Times New Roman"/>
          <w:noProof/>
          <w:sz w:val="24"/>
          <w:szCs w:val="24"/>
        </w:rPr>
        <w:t>. https://doi.org/10.1155/2017/8652053</w:t>
      </w:r>
    </w:p>
    <w:p w14:paraId="2595567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Neuman, W. L., &amp; Robson, K. (2004). </w:t>
      </w:r>
      <w:r w:rsidRPr="004B2578">
        <w:rPr>
          <w:rFonts w:ascii="Times New Roman" w:hAnsi="Times New Roman" w:cs="Times New Roman"/>
          <w:i/>
          <w:iCs/>
          <w:noProof/>
          <w:sz w:val="24"/>
          <w:szCs w:val="24"/>
        </w:rPr>
        <w:t>“Basics of social research. Pearson.”</w:t>
      </w:r>
      <w:r w:rsidRPr="004B2578">
        <w:rPr>
          <w:rFonts w:ascii="Times New Roman" w:hAnsi="Times New Roman" w:cs="Times New Roman"/>
          <w:noProof/>
          <w:sz w:val="24"/>
          <w:szCs w:val="24"/>
        </w:rPr>
        <w:t xml:space="preserve"> Pearson Canada Toronto.</w:t>
      </w:r>
    </w:p>
    <w:p w14:paraId="6D23309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Papangelis, K., Nelson, J. D., Sripada, S., &amp; Beecroft, M. (2016). The effects of mobile real-time information on rural passengers. </w:t>
      </w:r>
      <w:r w:rsidRPr="004B2578">
        <w:rPr>
          <w:rFonts w:ascii="Times New Roman" w:hAnsi="Times New Roman" w:cs="Times New Roman"/>
          <w:i/>
          <w:iCs/>
          <w:noProof/>
          <w:sz w:val="24"/>
          <w:szCs w:val="24"/>
        </w:rPr>
        <w:t>Transportation Planning and Technology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(1), 97–114. https://doi.org/10.1080/03081060.2015.1108085</w:t>
      </w:r>
    </w:p>
    <w:p w14:paraId="7A0B88A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B2578">
        <w:rPr>
          <w:rFonts w:ascii="Times New Roman" w:hAnsi="Times New Roman" w:cs="Times New Roman"/>
          <w:i/>
          <w:iCs/>
          <w:noProof/>
          <w:sz w:val="24"/>
          <w:szCs w:val="24"/>
        </w:rPr>
        <w:t>International Journal of Geographical Information Science</w:t>
      </w:r>
      <w:r w:rsidRPr="004B2578">
        <w:rPr>
          <w:rFonts w:ascii="Times New Roman" w:hAnsi="Times New Roman" w:cs="Times New Roman"/>
          <w:noProof/>
          <w:sz w:val="24"/>
          <w:szCs w:val="24"/>
        </w:rPr>
        <w:t>, 1–26. https://doi.org/10.1080/13658816.2019.1608997</w:t>
      </w:r>
    </w:p>
    <w:p w14:paraId="2787A992"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Reed, T. B. (1995). Reduction in the burden of waiting for public transit due to real-time </w:t>
      </w:r>
      <w:r w:rsidRPr="004B2578">
        <w:rPr>
          <w:rFonts w:ascii="Times New Roman" w:hAnsi="Times New Roman" w:cs="Times New Roman"/>
          <w:noProof/>
          <w:sz w:val="24"/>
          <w:szCs w:val="24"/>
        </w:rPr>
        <w:lastRenderedPageBreak/>
        <w:t xml:space="preserve">schedule information: a conjoint analysis study. In </w:t>
      </w:r>
      <w:r w:rsidRPr="004B2578">
        <w:rPr>
          <w:rFonts w:ascii="Times New Roman" w:hAnsi="Times New Roman" w:cs="Times New Roman"/>
          <w:i/>
          <w:iCs/>
          <w:noProof/>
          <w:sz w:val="24"/>
          <w:szCs w:val="24"/>
        </w:rPr>
        <w:t>Vehicle Navigation and Information Systems Conference (VNIS)</w:t>
      </w:r>
      <w:r w:rsidRPr="004B2578">
        <w:rPr>
          <w:rFonts w:ascii="Times New Roman" w:hAnsi="Times New Roman" w:cs="Times New Roman"/>
          <w:noProof/>
          <w:sz w:val="24"/>
          <w:szCs w:val="24"/>
        </w:rPr>
        <w:t xml:space="preserve"> (pp. 83–89). IEEE.</w:t>
      </w:r>
    </w:p>
    <w:p w14:paraId="1A81139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64D9619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Walker, J. (2012).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Island Press.</w:t>
      </w:r>
    </w:p>
    <w:p w14:paraId="0282DB7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45</w:t>
      </w:r>
      <w:r w:rsidRPr="004B2578">
        <w:rPr>
          <w:rFonts w:ascii="Times New Roman" w:hAnsi="Times New Roman" w:cs="Times New Roman"/>
          <w:noProof/>
          <w:sz w:val="24"/>
          <w:szCs w:val="24"/>
        </w:rPr>
        <w:t>(8), 839–848. https://doi.org/10.1016/j.tra.2011.06.010</w:t>
      </w:r>
    </w:p>
    <w:p w14:paraId="712A41BD"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rPr>
      </w:pPr>
      <w:r w:rsidRPr="004B257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B2578">
        <w:rPr>
          <w:rFonts w:ascii="Times New Roman" w:hAnsi="Times New Roman" w:cs="Times New Roman"/>
          <w:i/>
          <w:iCs/>
          <w:noProof/>
          <w:sz w:val="24"/>
          <w:szCs w:val="24"/>
        </w:rPr>
        <w:t>Journal of Computer-Mediated Communication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10</w:t>
      </w:r>
      <w:r w:rsidRPr="004B257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1861"/>
      <w:r w:rsidR="009D6A04">
        <w:rPr>
          <w:rStyle w:val="CommentReference"/>
        </w:rPr>
        <w:commentReference w:id="1861"/>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0" w:author="Miller, Harvey J." w:date="2019-11-06T11:09:00Z" w:initials="MHJ">
    <w:p w14:paraId="54718D13" w14:textId="77777777" w:rsidR="00157517" w:rsidRDefault="00157517" w:rsidP="006550FB">
      <w:pPr>
        <w:pStyle w:val="CommentText"/>
      </w:pPr>
      <w:r>
        <w:rPr>
          <w:rStyle w:val="CommentReference"/>
        </w:rPr>
        <w:annotationRef/>
      </w:r>
      <w:r>
        <w:t>We’ll need to check if we can use this screenshot, or do we need permission</w:t>
      </w:r>
    </w:p>
  </w:comment>
  <w:comment w:id="151" w:author="Liu, Luyu" w:date="2019-11-07T17:02:00Z" w:initials="LL">
    <w:p w14:paraId="233DFFF9" w14:textId="77777777" w:rsidR="00157517" w:rsidRDefault="00157517"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157517" w:rsidRDefault="00157517" w:rsidP="006550FB">
      <w:pPr>
        <w:pStyle w:val="CommentText"/>
      </w:pPr>
    </w:p>
    <w:p w14:paraId="1F839989" w14:textId="77777777" w:rsidR="00157517" w:rsidRDefault="00157517" w:rsidP="006550FB">
      <w:pPr>
        <w:pStyle w:val="CommentText"/>
      </w:pPr>
      <w:r>
        <w:t>I quote from Wikipedia.</w:t>
      </w:r>
    </w:p>
    <w:p w14:paraId="16A5DD10" w14:textId="77777777" w:rsidR="00157517" w:rsidRDefault="00157517"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157517" w:rsidRDefault="00157517" w:rsidP="006550FB">
      <w:pPr>
        <w:pStyle w:val="CommentText"/>
      </w:pPr>
      <w:r>
        <w:t xml:space="preserve"> </w:t>
      </w:r>
    </w:p>
  </w:comment>
  <w:comment w:id="154" w:author="Miller, Harvey J." w:date="2019-12-10T10:54:00Z" w:initials="MHJ">
    <w:p w14:paraId="63140723" w14:textId="5BBF0628" w:rsidR="00157517" w:rsidRDefault="00157517">
      <w:pPr>
        <w:pStyle w:val="CommentText"/>
      </w:pPr>
      <w:r>
        <w:rPr>
          <w:rStyle w:val="CommentReference"/>
        </w:rPr>
        <w:annotationRef/>
      </w:r>
      <w:r>
        <w:t>Note how I snuck that in; helps make a subtle case for doing this research in Columbus)</w:t>
      </w:r>
    </w:p>
  </w:comment>
  <w:comment w:id="166" w:author="Miller, Harvey J." w:date="2019-12-10T10:59:00Z" w:initials="MHJ">
    <w:p w14:paraId="6D59460A" w14:textId="5A0DFE46" w:rsidR="00157517" w:rsidRDefault="00157517">
      <w:pPr>
        <w:pStyle w:val="CommentText"/>
      </w:pPr>
      <w:r>
        <w:rPr>
          <w:rStyle w:val="CommentReference"/>
        </w:rPr>
        <w:annotationRef/>
      </w:r>
      <w:r>
        <w:t>More general, less specific that the 30 vs 2 minute headway example.</w:t>
      </w:r>
    </w:p>
  </w:comment>
  <w:comment w:id="197" w:author="Miller, Harvey J." w:date="2019-12-10T09:17:00Z" w:initials="MHJ">
    <w:p w14:paraId="6AE8D0FC" w14:textId="77777777" w:rsidR="00157517" w:rsidRDefault="00157517">
      <w:pPr>
        <w:pStyle w:val="CommentText"/>
      </w:pPr>
      <w:r>
        <w:rPr>
          <w:rStyle w:val="CommentReference"/>
        </w:rPr>
        <w:annotationRef/>
      </w:r>
      <w:r>
        <w:t xml:space="preserve">Note that I foreshadow our theory and results in the paper about reclaimed and discontinuity delays.  </w:t>
      </w:r>
    </w:p>
    <w:p w14:paraId="046CA697" w14:textId="77777777" w:rsidR="00157517" w:rsidRDefault="00157517">
      <w:pPr>
        <w:pStyle w:val="CommentText"/>
      </w:pPr>
    </w:p>
    <w:p w14:paraId="625F76FB" w14:textId="0C8A5D5D" w:rsidR="00157517" w:rsidRDefault="00157517">
      <w:pPr>
        <w:pStyle w:val="CommentText"/>
      </w:pPr>
      <w:r>
        <w:t>I also don't think the next paragraph (now deleted) was necessary.  Note how our message is now much "punchier" (concise, focused)</w:t>
      </w:r>
    </w:p>
  </w:comment>
  <w:comment w:id="316" w:author="Miller, Harvey J." w:date="2019-12-10T11:07:00Z" w:initials="MHJ">
    <w:p w14:paraId="7E5B790C" w14:textId="09B4CF4E" w:rsidR="00157517" w:rsidRDefault="00157517">
      <w:pPr>
        <w:pStyle w:val="CommentText"/>
      </w:pPr>
      <w:r>
        <w:rPr>
          <w:rStyle w:val="CommentReference"/>
        </w:rPr>
        <w:annotationRef/>
      </w:r>
      <w:r>
        <w:t>Yes, this is a word.</w:t>
      </w:r>
    </w:p>
  </w:comment>
  <w:comment w:id="338" w:author="Miller, Harvey J." w:date="2019-12-10T13:33:00Z" w:initials="MHJ">
    <w:p w14:paraId="21143226" w14:textId="52BBF2A9" w:rsidR="00157517" w:rsidRDefault="00157517">
      <w:pPr>
        <w:pStyle w:val="CommentText"/>
      </w:pPr>
      <w:r>
        <w:rPr>
          <w:rStyle w:val="CommentReference"/>
        </w:rPr>
        <w:annotationRef/>
      </w:r>
      <w:r>
        <w:t>I note from the TR-A webpage that they want all sections numbered.</w:t>
      </w:r>
    </w:p>
  </w:comment>
  <w:comment w:id="513" w:author="Miller, Harvey J." w:date="2019-11-08T13:12:00Z" w:initials="MHJ">
    <w:p w14:paraId="7B37EF0D" w14:textId="57668237" w:rsidR="00157517" w:rsidRDefault="00157517">
      <w:pPr>
        <w:pStyle w:val="CommentText"/>
      </w:pPr>
      <w:r>
        <w:rPr>
          <w:rStyle w:val="CommentReference"/>
        </w:rPr>
        <w:annotationRef/>
      </w:r>
      <w:r>
        <w:t xml:space="preserve">Shouldn’t ETA and ATA be ETD and ATD </w:t>
      </w:r>
    </w:p>
  </w:comment>
  <w:comment w:id="534" w:author="Miller, Harvey J." w:date="2019-11-08T10:37:00Z" w:initials="MHJ">
    <w:p w14:paraId="74C8879A" w14:textId="7CD332DC" w:rsidR="00157517" w:rsidRDefault="00157517">
      <w:pPr>
        <w:pStyle w:val="CommentText"/>
      </w:pPr>
      <w:r>
        <w:rPr>
          <w:rStyle w:val="CommentReference"/>
        </w:rPr>
        <w:annotationRef/>
      </w:r>
      <w:r>
        <w:t>Good call to move this section</w:t>
      </w:r>
    </w:p>
  </w:comment>
  <w:comment w:id="680" w:author="Miller, Harvey J." w:date="2019-12-10T13:32:00Z" w:initials="MHJ">
    <w:p w14:paraId="75E366F0" w14:textId="77777777" w:rsidR="00157517" w:rsidRDefault="00157517"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681" w:author="Luyu Liu" w:date="2019-12-17T15:51:00Z" w:initials="LL">
    <w:p w14:paraId="2FF109D0" w14:textId="77777777" w:rsidR="00157517" w:rsidRDefault="00157517" w:rsidP="007843C1">
      <w:pPr>
        <w:pStyle w:val="CommentText"/>
      </w:pPr>
      <w:r>
        <w:rPr>
          <w:rStyle w:val="CommentReference"/>
        </w:rPr>
        <w:annotationRef/>
      </w:r>
    </w:p>
  </w:comment>
  <w:comment w:id="687" w:author="Miller, Harvey J." w:date="2019-11-08T10:37:00Z" w:initials="MHJ">
    <w:p w14:paraId="4D123785" w14:textId="77777777" w:rsidR="00157517" w:rsidRDefault="00157517" w:rsidP="007843C1">
      <w:pPr>
        <w:pStyle w:val="CommentText"/>
      </w:pPr>
      <w:r>
        <w:rPr>
          <w:rStyle w:val="CommentReference"/>
        </w:rPr>
        <w:annotationRef/>
      </w:r>
      <w:r>
        <w:t>Good call to move this section</w:t>
      </w:r>
    </w:p>
  </w:comment>
  <w:comment w:id="818" w:author="Miller, Harvey J." w:date="2019-12-10T13:15:00Z" w:initials="MHJ">
    <w:p w14:paraId="708F8C29" w14:textId="0B1E6ECA" w:rsidR="00157517" w:rsidRDefault="00157517">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819" w:author="Luyu Liu" w:date="2019-12-17T15:50:00Z" w:initials="LL">
    <w:p w14:paraId="0C9AE515" w14:textId="4442A820" w:rsidR="00157517" w:rsidRDefault="00157517">
      <w:pPr>
        <w:pStyle w:val="CommentText"/>
      </w:pPr>
      <w:r>
        <w:rPr>
          <w:rStyle w:val="CommentReference"/>
        </w:rPr>
        <w:annotationRef/>
      </w:r>
      <w:r>
        <w:t>Yes it did causes some issue. I revert the change.</w:t>
      </w:r>
    </w:p>
  </w:comment>
  <w:comment w:id="928" w:author="Miller, Harvey J." w:date="2019-11-11T10:43:00Z" w:initials="MHJ">
    <w:p w14:paraId="6DCC467D" w14:textId="09DC82AB" w:rsidR="00157517" w:rsidRDefault="00157517">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953" w:author="Miller, Harvey J." w:date="2019-11-11T11:03:00Z" w:initials="MHJ">
    <w:p w14:paraId="0EBB101B" w14:textId="58CECDE8" w:rsidR="00157517" w:rsidRDefault="00157517">
      <w:pPr>
        <w:pStyle w:val="CommentText"/>
      </w:pPr>
      <w:r>
        <w:rPr>
          <w:rStyle w:val="CommentReference"/>
        </w:rPr>
        <w:annotationRef/>
      </w:r>
      <w:r>
        <w:t>Can we be more specific wrt the input parameters?</w:t>
      </w:r>
    </w:p>
  </w:comment>
  <w:comment w:id="954" w:author="Liu, Luyu" w:date="2019-11-18T12:24:00Z" w:initials="LL">
    <w:p w14:paraId="1C098AC0" w14:textId="26A9D92D" w:rsidR="00157517" w:rsidRDefault="00157517">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157517" w:rsidRDefault="00157517">
      <w:pPr>
        <w:pStyle w:val="CommentText"/>
      </w:pPr>
    </w:p>
    <w:p w14:paraId="29517E3C" w14:textId="62F4D3E0" w:rsidR="00157517" w:rsidRDefault="00157517">
      <w:pPr>
        <w:pStyle w:val="CommentText"/>
      </w:pPr>
      <w:r>
        <w:t>Let’s think about this. If there is a solid reason why we should keep it, I can definitely add it.</w:t>
      </w:r>
    </w:p>
  </w:comment>
  <w:comment w:id="951" w:author="Miller, Harvey J." w:date="2019-11-11T11:19:00Z" w:initials="MHJ">
    <w:p w14:paraId="5166FA38" w14:textId="408C8D37" w:rsidR="00157517" w:rsidRDefault="00157517">
      <w:pPr>
        <w:pStyle w:val="CommentText"/>
      </w:pPr>
      <w:r>
        <w:rPr>
          <w:rStyle w:val="CommentReference"/>
        </w:rPr>
        <w:annotationRef/>
      </w:r>
      <w:r>
        <w:t>I wonder how to smooth the tension between these two paragraphs – it can be done in practice but we could only do one route.  OTOH, Moore's Law.</w:t>
      </w:r>
    </w:p>
  </w:comment>
  <w:comment w:id="952" w:author="Liu, Luyu" w:date="2019-11-18T12:23:00Z" w:initials="LL">
    <w:p w14:paraId="24FCADDF" w14:textId="67A76639" w:rsidR="00157517" w:rsidRDefault="00157517">
      <w:pPr>
        <w:pStyle w:val="CommentText"/>
      </w:pPr>
      <w:r>
        <w:rPr>
          <w:rStyle w:val="CommentReference"/>
        </w:rPr>
        <w:annotationRef/>
      </w:r>
      <w:r>
        <w:t>Made several adjustments.</w:t>
      </w:r>
    </w:p>
  </w:comment>
  <w:comment w:id="961" w:author="Miller, Harvey J." w:date="2019-12-10T13:32:00Z" w:initials="MHJ">
    <w:p w14:paraId="28E68653" w14:textId="07247172" w:rsidR="00157517" w:rsidRDefault="00157517">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973" w:author="Miller, Harvey J." w:date="2019-11-08T10:37:00Z" w:initials="MHJ">
    <w:p w14:paraId="42E28B4B" w14:textId="77777777" w:rsidR="00157517" w:rsidRDefault="00157517" w:rsidP="0014352B">
      <w:pPr>
        <w:pStyle w:val="CommentText"/>
      </w:pPr>
      <w:r>
        <w:rPr>
          <w:rStyle w:val="CommentReference"/>
        </w:rPr>
        <w:annotationRef/>
      </w:r>
      <w:r>
        <w:t>Good call to move this section</w:t>
      </w:r>
    </w:p>
  </w:comment>
  <w:comment w:id="1111" w:author="Miller, Harvey J." w:date="2019-12-10T13:37:00Z" w:initials="MHJ">
    <w:p w14:paraId="0B3DD96C" w14:textId="6BDCFE9C" w:rsidR="00157517" w:rsidRDefault="00157517">
      <w:pPr>
        <w:pStyle w:val="CommentText"/>
      </w:pPr>
      <w:r>
        <w:rPr>
          <w:rStyle w:val="CommentReference"/>
        </w:rPr>
        <w:annotationRef/>
      </w:r>
      <w:r>
        <w:t>I specified the section number manually; you may want to insert automatic fields.</w:t>
      </w:r>
    </w:p>
  </w:comment>
  <w:comment w:id="1161" w:author="Miller, Harvey J." w:date="2019-11-11T12:16:00Z" w:initials="MHJ">
    <w:p w14:paraId="12EEC3A1" w14:textId="14148F58" w:rsidR="00157517" w:rsidRDefault="00157517">
      <w:pPr>
        <w:pStyle w:val="CommentText"/>
      </w:pPr>
      <w:r>
        <w:rPr>
          <w:rStyle w:val="CommentReference"/>
        </w:rPr>
        <w:annotationRef/>
      </w:r>
      <w:r>
        <w:t xml:space="preserve">Why doesn't AT have a waiting time SD and a risk mean and SD?  It should. </w:t>
      </w:r>
    </w:p>
  </w:comment>
  <w:comment w:id="1160" w:author="Liu, Luyu" w:date="2019-11-11T15:12:00Z" w:initials="LL">
    <w:p w14:paraId="3DE2D40D" w14:textId="39DA1C0E" w:rsidR="00157517" w:rsidRDefault="00157517">
      <w:pPr>
        <w:pStyle w:val="CommentText"/>
      </w:pPr>
      <w:r>
        <w:rPr>
          <w:rStyle w:val="CommentReference"/>
        </w:rPr>
        <w:annotationRef/>
      </w:r>
      <w:r>
        <w:t xml:space="preserve">I added an explanation above. </w:t>
      </w:r>
    </w:p>
    <w:p w14:paraId="162C4E71" w14:textId="74321A8A" w:rsidR="00157517" w:rsidRDefault="00157517">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157517" w:rsidRDefault="00157517">
      <w:pPr>
        <w:pStyle w:val="CommentText"/>
      </w:pPr>
    </w:p>
    <w:p w14:paraId="13E42F7A" w14:textId="7F7981AA" w:rsidR="00157517" w:rsidRDefault="00157517" w:rsidP="00D704CB">
      <w:pPr>
        <w:pStyle w:val="CommentText"/>
      </w:pPr>
      <w:r>
        <w:t>So for missed risk: In the sense of my computation, AT’s missed risk is always 0, but in reality it’s definitely not.</w:t>
      </w:r>
    </w:p>
    <w:p w14:paraId="737062CC" w14:textId="77777777" w:rsidR="00157517" w:rsidRDefault="00157517" w:rsidP="00D704CB">
      <w:pPr>
        <w:pStyle w:val="CommentText"/>
      </w:pPr>
    </w:p>
    <w:p w14:paraId="57369CA8" w14:textId="749737AD" w:rsidR="00157517" w:rsidRDefault="00157517">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157517" w:rsidRDefault="00157517">
      <w:pPr>
        <w:pStyle w:val="CommentText"/>
      </w:pPr>
    </w:p>
  </w:comment>
  <w:comment w:id="1175" w:author="Miller, Harvey J." w:date="2019-11-11T14:56:00Z" w:initials="MHJ">
    <w:p w14:paraId="0662E0D1" w14:textId="77777777" w:rsidR="00157517" w:rsidRDefault="00157517" w:rsidP="00774C49">
      <w:pPr>
        <w:pStyle w:val="CommentText"/>
      </w:pPr>
      <w:r>
        <w:rPr>
          <w:rStyle w:val="CommentReference"/>
        </w:rPr>
        <w:annotationRef/>
      </w:r>
      <w:r>
        <w:t>Change "Average X change rate" to "Rate of change"</w:t>
      </w:r>
    </w:p>
  </w:comment>
  <w:comment w:id="1193" w:author="Miller, Harvey J." w:date="2019-11-11T13:56:00Z" w:initials="MHJ">
    <w:p w14:paraId="2A9A3DB5" w14:textId="0F1C27A7" w:rsidR="00157517" w:rsidRDefault="00157517">
      <w:pPr>
        <w:pStyle w:val="CommentText"/>
      </w:pPr>
      <w:r>
        <w:rPr>
          <w:rStyle w:val="CommentReference"/>
        </w:rPr>
        <w:annotationRef/>
      </w:r>
      <w:r>
        <w:t>Agree?</w:t>
      </w:r>
    </w:p>
  </w:comment>
  <w:comment w:id="1199" w:author="Miller, Harvey J." w:date="2019-11-26T12:07:00Z" w:initials="MHJ">
    <w:p w14:paraId="519BE334" w14:textId="1A64C813" w:rsidR="00157517" w:rsidRDefault="00157517">
      <w:pPr>
        <w:pStyle w:val="CommentText"/>
      </w:pPr>
      <w:r>
        <w:rPr>
          <w:rStyle w:val="CommentReference"/>
        </w:rPr>
        <w:annotationRef/>
      </w:r>
      <w:r>
        <w:t>In the figure, use “PT” rather than “PT optimal “ for consistency</w:t>
      </w:r>
    </w:p>
  </w:comment>
  <w:comment w:id="1207" w:author="Miller, Harvey J." w:date="2019-11-26T12:06:00Z" w:initials="MHJ">
    <w:p w14:paraId="58EC8DC1" w14:textId="1D4CE43F" w:rsidR="00157517" w:rsidRDefault="00157517">
      <w:pPr>
        <w:pStyle w:val="CommentText"/>
      </w:pPr>
      <w:r>
        <w:rPr>
          <w:rStyle w:val="CommentReference"/>
        </w:rPr>
        <w:annotationRef/>
      </w:r>
      <w:r>
        <w:t xml:space="preserve">In the figure, use “PT” rather than “PT optimal” for consistency </w:t>
      </w:r>
    </w:p>
  </w:comment>
  <w:comment w:id="1232" w:author="Miller, Harvey J." w:date="2019-11-26T13:16:00Z" w:initials="MHJ">
    <w:p w14:paraId="558EDDB4" w14:textId="5EC9C955" w:rsidR="00157517" w:rsidRDefault="00157517">
      <w:pPr>
        <w:pStyle w:val="CommentText"/>
      </w:pPr>
      <w:r>
        <w:rPr>
          <w:rStyle w:val="CommentReference"/>
        </w:rPr>
        <w:annotationRef/>
      </w:r>
      <w:r>
        <w:t>What does “headway of each hour” mean?</w:t>
      </w:r>
    </w:p>
  </w:comment>
  <w:comment w:id="1233" w:author="Liu, Luyu" w:date="2019-11-26T17:25:00Z" w:initials="LL">
    <w:p w14:paraId="1A1CED83" w14:textId="5FCA1AA1" w:rsidR="00157517" w:rsidRDefault="00157517">
      <w:pPr>
        <w:pStyle w:val="CommentText"/>
      </w:pPr>
      <w:r>
        <w:rPr>
          <w:rStyle w:val="CommentReference"/>
        </w:rPr>
        <w:annotationRef/>
      </w:r>
      <w:r>
        <w:t>It means the buses’ headway within each hour.</w:t>
      </w:r>
    </w:p>
    <w:p w14:paraId="676C6F5C" w14:textId="45F90EEA" w:rsidR="00157517" w:rsidRDefault="00157517">
      <w:pPr>
        <w:pStyle w:val="CommentText"/>
      </w:pPr>
    </w:p>
    <w:p w14:paraId="7EBDEF76" w14:textId="34359D7C" w:rsidR="00157517" w:rsidRDefault="00157517">
      <w:pPr>
        <w:pStyle w:val="CommentText"/>
      </w:pPr>
      <w:r>
        <w:t xml:space="preserve">I </w:t>
      </w:r>
      <w:r>
        <w:rPr>
          <w:rFonts w:hint="eastAsia"/>
        </w:rPr>
        <w:t>added</w:t>
      </w:r>
      <w:r>
        <w:t xml:space="preserve"> another sentence in the beginning of this paragraph</w:t>
      </w:r>
    </w:p>
  </w:comment>
  <w:comment w:id="1307" w:author="Miller, Harvey J." w:date="2019-12-10T13:57:00Z" w:initials="MHJ">
    <w:p w14:paraId="3FF86723" w14:textId="7684426B" w:rsidR="00157517" w:rsidRDefault="00157517">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308" w:author="Luyu Liu" w:date="2019-12-17T20:02:00Z" w:initials="LL">
    <w:p w14:paraId="057A0F5B" w14:textId="31D683AF" w:rsidR="00157517" w:rsidRDefault="00157517">
      <w:pPr>
        <w:pStyle w:val="CommentText"/>
      </w:pPr>
      <w:r>
        <w:rPr>
          <w:rStyle w:val="CommentReference"/>
        </w:rPr>
        <w:annotationRef/>
      </w:r>
      <w:r>
        <w:t xml:space="preserve">How about this time? </w:t>
      </w:r>
    </w:p>
  </w:comment>
  <w:comment w:id="1270" w:author="Liu, Luyu" w:date="2019-11-27T14:55:00Z" w:initials="LL">
    <w:p w14:paraId="4609FDC6" w14:textId="5BB440E8" w:rsidR="00157517" w:rsidRDefault="00157517">
      <w:pPr>
        <w:pStyle w:val="CommentText"/>
      </w:pPr>
      <w:r>
        <w:rPr>
          <w:rStyle w:val="CommentReference"/>
        </w:rPr>
        <w:annotationRef/>
      </w:r>
      <w:r>
        <w:t>Can you understand? If not, let’s consider other way to express this.</w:t>
      </w:r>
    </w:p>
  </w:comment>
  <w:comment w:id="1271" w:author="Miller, Harvey J." w:date="2019-12-10T13:54:00Z" w:initials="MHJ">
    <w:p w14:paraId="098B73C6" w14:textId="72A85CAE" w:rsidR="00157517" w:rsidRDefault="00157517">
      <w:pPr>
        <w:pStyle w:val="CommentText"/>
      </w:pPr>
      <w:r>
        <w:rPr>
          <w:rStyle w:val="CommentReference"/>
        </w:rPr>
        <w:annotationRef/>
      </w:r>
      <w:r>
        <w:t>I get the PT argument, but not the GT.</w:t>
      </w:r>
    </w:p>
  </w:comment>
  <w:comment w:id="1390" w:author="Miller, Harvey J." w:date="2019-11-26T12:18:00Z" w:initials="MHJ">
    <w:p w14:paraId="7D1F3042" w14:textId="5807584F" w:rsidR="00157517" w:rsidRDefault="00157517">
      <w:pPr>
        <w:pStyle w:val="CommentText"/>
      </w:pPr>
      <w:r>
        <w:rPr>
          <w:rStyle w:val="CommentReference"/>
        </w:rPr>
        <w:annotationRef/>
      </w:r>
      <w:r>
        <w:t>Again just use PT in the figure</w:t>
      </w:r>
    </w:p>
  </w:comment>
  <w:comment w:id="1397" w:author="Miller, Harvey J." w:date="2019-11-26T12:33:00Z" w:initials="MHJ">
    <w:p w14:paraId="6DBA16F2" w14:textId="1B47065D" w:rsidR="00157517" w:rsidRDefault="00157517">
      <w:pPr>
        <w:pStyle w:val="CommentText"/>
      </w:pPr>
      <w:r>
        <w:rPr>
          <w:rStyle w:val="CommentReference"/>
        </w:rPr>
        <w:annotationRef/>
      </w:r>
      <w:r>
        <w:t>Same as above</w:t>
      </w:r>
    </w:p>
  </w:comment>
  <w:comment w:id="1413" w:author="Miller, Harvey J." w:date="2019-11-26T14:18:00Z" w:initials="MHJ">
    <w:p w14:paraId="5D5D7A59" w14:textId="77777777" w:rsidR="00157517" w:rsidRDefault="00157517" w:rsidP="003F1A27">
      <w:pPr>
        <w:pStyle w:val="CommentText"/>
      </w:pPr>
      <w:r>
        <w:rPr>
          <w:rStyle w:val="CommentReference"/>
        </w:rPr>
        <w:annotationRef/>
      </w:r>
      <w:r>
        <w:t>Provide the distance (in meters)</w:t>
      </w:r>
    </w:p>
  </w:comment>
  <w:comment w:id="1443" w:author="Miller, Harvey J." w:date="2019-11-26T13:54:00Z" w:initials="MHJ">
    <w:p w14:paraId="22E72A1F" w14:textId="77777777" w:rsidR="00157517" w:rsidRDefault="00157517" w:rsidP="00591497">
      <w:pPr>
        <w:pStyle w:val="CommentText"/>
      </w:pPr>
      <w:r>
        <w:rPr>
          <w:rStyle w:val="CommentReference"/>
        </w:rPr>
        <w:annotationRef/>
      </w:r>
      <w:r>
        <w:t xml:space="preserve">I don’t understand this.  </w:t>
      </w:r>
    </w:p>
  </w:comment>
  <w:comment w:id="1447" w:author="Miller, Harvey J." w:date="2019-11-26T13:18:00Z" w:initials="MHJ">
    <w:p w14:paraId="26257915" w14:textId="383B8952" w:rsidR="00157517" w:rsidRDefault="00157517">
      <w:pPr>
        <w:pStyle w:val="CommentText"/>
      </w:pPr>
      <w:r>
        <w:rPr>
          <w:rStyle w:val="CommentReference"/>
        </w:rPr>
        <w:annotationRef/>
      </w:r>
      <w:r>
        <w:t>Add red ovals indicating change in headway</w:t>
      </w:r>
    </w:p>
  </w:comment>
  <w:comment w:id="1459" w:author="Miller, Harvey J." w:date="2019-11-26T13:19:00Z" w:initials="MHJ">
    <w:p w14:paraId="5F0FD838" w14:textId="290C49D9" w:rsidR="00157517" w:rsidRDefault="00157517">
      <w:pPr>
        <w:pStyle w:val="CommentText"/>
      </w:pPr>
      <w:r>
        <w:rPr>
          <w:rStyle w:val="CommentReference"/>
        </w:rPr>
        <w:annotationRef/>
      </w:r>
      <w:r>
        <w:t>Rearrange this figure so it matches the figure above (leave a blank panel in the upper left corner corresponding to AT)</w:t>
      </w:r>
    </w:p>
  </w:comment>
  <w:comment w:id="1481" w:author="Miller, Harvey J." w:date="2019-11-26T12:40:00Z" w:initials="MHJ">
    <w:p w14:paraId="6A291D25" w14:textId="332E8978" w:rsidR="00157517" w:rsidRDefault="00157517">
      <w:pPr>
        <w:pStyle w:val="CommentText"/>
      </w:pPr>
      <w:r>
        <w:rPr>
          <w:rStyle w:val="CommentReference"/>
        </w:rPr>
        <w:annotationRef/>
      </w:r>
      <w:r>
        <w:t>Again, just “PT” in the figure</w:t>
      </w:r>
    </w:p>
  </w:comment>
  <w:comment w:id="1528" w:author="Miller, Harvey J." w:date="2019-11-26T13:54:00Z" w:initials="MHJ">
    <w:p w14:paraId="3F585A84" w14:textId="20FDFA0B" w:rsidR="00157517" w:rsidRDefault="00157517">
      <w:pPr>
        <w:pStyle w:val="CommentText"/>
      </w:pPr>
      <w:r>
        <w:rPr>
          <w:rStyle w:val="CommentReference"/>
        </w:rPr>
        <w:annotationRef/>
      </w:r>
      <w:r>
        <w:t xml:space="preserve">I don’t understand this.  </w:t>
      </w:r>
    </w:p>
  </w:comment>
  <w:comment w:id="1529" w:author="Liu, Luyu" w:date="2019-11-27T20:41:00Z" w:initials="LL">
    <w:p w14:paraId="3078DC37" w14:textId="5EC1668D" w:rsidR="00157517" w:rsidRDefault="00157517">
      <w:pPr>
        <w:pStyle w:val="CommentText"/>
      </w:pPr>
      <w:r>
        <w:rPr>
          <w:rStyle w:val="CommentReference"/>
        </w:rPr>
        <w:annotationRef/>
      </w:r>
      <w:r>
        <w:t>I deleted that part.</w:t>
      </w:r>
    </w:p>
  </w:comment>
  <w:comment w:id="1540" w:author="Miller, Harvey J." w:date="2019-11-26T13:23:00Z" w:initials="MHJ">
    <w:p w14:paraId="78061349" w14:textId="2D5EDECB" w:rsidR="00157517" w:rsidRDefault="00157517">
      <w:pPr>
        <w:pStyle w:val="CommentText"/>
      </w:pPr>
      <w:r>
        <w:rPr>
          <w:rStyle w:val="CommentReference"/>
        </w:rPr>
        <w:annotationRef/>
      </w:r>
      <w:r>
        <w:t>Not sure what you are trying to say here.</w:t>
      </w:r>
    </w:p>
  </w:comment>
  <w:comment w:id="1627" w:author="Miller, Harvey J." w:date="2019-11-26T13:52:00Z" w:initials="MHJ">
    <w:p w14:paraId="6628AAC7" w14:textId="32E90047" w:rsidR="00157517" w:rsidRDefault="00157517">
      <w:pPr>
        <w:pStyle w:val="CommentText"/>
      </w:pPr>
      <w:r>
        <w:rPr>
          <w:rStyle w:val="CommentReference"/>
        </w:rPr>
        <w:annotationRef/>
      </w:r>
      <w:r>
        <w:t>Again, only use “PT” in the figure</w:t>
      </w:r>
    </w:p>
  </w:comment>
  <w:comment w:id="1634" w:author="Miller, Harvey J." w:date="2019-11-26T13:23:00Z" w:initials="MHJ">
    <w:p w14:paraId="34292223" w14:textId="77777777" w:rsidR="00157517" w:rsidRDefault="00157517" w:rsidP="00B44330">
      <w:pPr>
        <w:pStyle w:val="CommentText"/>
      </w:pPr>
      <w:r>
        <w:rPr>
          <w:rStyle w:val="CommentReference"/>
        </w:rPr>
        <w:annotationRef/>
      </w:r>
      <w:r>
        <w:t>Not sure what you are trying to say here.</w:t>
      </w:r>
    </w:p>
  </w:comment>
  <w:comment w:id="1635" w:author="Liu, Luyu" w:date="2019-11-27T17:24:00Z" w:initials="LL">
    <w:p w14:paraId="7F756F4D" w14:textId="28E99F28" w:rsidR="00157517" w:rsidRDefault="00157517">
      <w:pPr>
        <w:pStyle w:val="CommentText"/>
      </w:pPr>
      <w:r>
        <w:rPr>
          <w:rStyle w:val="CommentReference"/>
        </w:rPr>
        <w:annotationRef/>
      </w:r>
      <w:r>
        <w:t>I moved it to here and adjusted some wordings.</w:t>
      </w:r>
    </w:p>
  </w:comment>
  <w:comment w:id="1636" w:author="Liu, Luyu" w:date="2019-11-27T20:31:00Z" w:initials="LL">
    <w:p w14:paraId="7FA8819E" w14:textId="178E70B9" w:rsidR="00157517" w:rsidRDefault="00157517">
      <w:pPr>
        <w:pStyle w:val="CommentText"/>
      </w:pPr>
      <w:r>
        <w:rPr>
          <w:rStyle w:val="CommentReference"/>
        </w:rPr>
        <w:annotationRef/>
      </w:r>
      <w:r>
        <w:t>I remove the  temporal part.</w:t>
      </w:r>
    </w:p>
  </w:comment>
  <w:comment w:id="1800" w:author="Miller, Harvey J." w:date="2019-11-26T14:24:00Z" w:initials="MHJ">
    <w:p w14:paraId="67578CC9" w14:textId="719AC982" w:rsidR="00157517" w:rsidRDefault="00157517">
      <w:pPr>
        <w:pStyle w:val="CommentText"/>
      </w:pPr>
      <w:r>
        <w:rPr>
          <w:rStyle w:val="CommentReference"/>
        </w:rPr>
        <w:annotationRef/>
      </w:r>
      <w:r>
        <w:t>What is the difference between these two?</w:t>
      </w:r>
    </w:p>
  </w:comment>
  <w:comment w:id="1801" w:author="Liu, Luyu" w:date="2019-11-27T16:50:00Z" w:initials="LL">
    <w:p w14:paraId="2E6AABCC" w14:textId="6C7CA8AF" w:rsidR="00157517" w:rsidRDefault="00157517">
      <w:pPr>
        <w:pStyle w:val="CommentText"/>
      </w:pPr>
      <w:r>
        <w:rPr>
          <w:rStyle w:val="CommentReference"/>
        </w:rPr>
        <w:annotationRef/>
      </w:r>
      <w:r>
        <w:t>One is real-time, which is the performance in the present;</w:t>
      </w:r>
    </w:p>
    <w:p w14:paraId="5FBB1A2B" w14:textId="0D978C61" w:rsidR="00157517" w:rsidRDefault="00157517">
      <w:pPr>
        <w:pStyle w:val="CommentText"/>
      </w:pPr>
      <w:r>
        <w:t>One is historical, which is the performance is the past.</w:t>
      </w:r>
    </w:p>
  </w:comment>
  <w:comment w:id="1777" w:author="Miller, Harvey J." w:date="2019-12-10T14:22:00Z" w:initials="MHJ">
    <w:p w14:paraId="37C644EE" w14:textId="74D079BA" w:rsidR="00157517" w:rsidRDefault="00157517">
      <w:pPr>
        <w:pStyle w:val="CommentText"/>
      </w:pPr>
      <w:r>
        <w:rPr>
          <w:rStyle w:val="CommentReference"/>
        </w:rPr>
        <w:annotationRef/>
      </w:r>
      <w:r>
        <w:t>What do you think?</w:t>
      </w:r>
    </w:p>
  </w:comment>
  <w:comment w:id="1778" w:author="Luyu Liu" w:date="2019-12-17T15:58:00Z" w:initials="LL">
    <w:p w14:paraId="0DEE07B0" w14:textId="75034910" w:rsidR="00157517" w:rsidRDefault="00157517">
      <w:pPr>
        <w:pStyle w:val="CommentText"/>
      </w:pPr>
      <w:r>
        <w:rPr>
          <w:rStyle w:val="CommentReference"/>
        </w:rPr>
        <w:annotationRef/>
      </w:r>
      <w:r>
        <w:t>Good for me.</w:t>
      </w:r>
    </w:p>
  </w:comment>
  <w:comment w:id="1861" w:author="Miller, Harvey J." w:date="2019-11-26T14:20:00Z" w:initials="MHJ">
    <w:p w14:paraId="4E599B36" w14:textId="46E5CC4C" w:rsidR="00157517" w:rsidRDefault="00157517">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B2CC5" w14:textId="77777777" w:rsidR="00235361" w:rsidRDefault="00235361" w:rsidP="006550FB">
      <w:pPr>
        <w:spacing w:after="0" w:line="240" w:lineRule="auto"/>
      </w:pPr>
      <w:r>
        <w:separator/>
      </w:r>
    </w:p>
  </w:endnote>
  <w:endnote w:type="continuationSeparator" w:id="0">
    <w:p w14:paraId="5E0861C2" w14:textId="77777777" w:rsidR="00235361" w:rsidRDefault="00235361"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A56231" w14:textId="77777777" w:rsidR="00235361" w:rsidRDefault="00235361" w:rsidP="006550FB">
      <w:pPr>
        <w:spacing w:after="0" w:line="240" w:lineRule="auto"/>
      </w:pPr>
      <w:r>
        <w:separator/>
      </w:r>
    </w:p>
  </w:footnote>
  <w:footnote w:type="continuationSeparator" w:id="0">
    <w:p w14:paraId="4059BFB9" w14:textId="77777777" w:rsidR="00235361" w:rsidRDefault="00235361" w:rsidP="006550FB">
      <w:pPr>
        <w:spacing w:after="0" w:line="240" w:lineRule="auto"/>
      </w:pPr>
      <w:r>
        <w:continuationSeparator/>
      </w:r>
    </w:p>
  </w:footnote>
  <w:footnote w:id="1">
    <w:p w14:paraId="63EED325" w14:textId="013F72BA" w:rsidR="00157517" w:rsidRPr="007E0902" w:rsidRDefault="00157517">
      <w:pPr>
        <w:pStyle w:val="FootnoteText"/>
        <w:rPr>
          <w:rFonts w:ascii="Times New Roman" w:hAnsi="Times New Roman" w:cs="Times New Roman"/>
          <w:rPrChange w:id="19" w:author="Luyu Liu" w:date="2019-12-17T23:34:00Z">
            <w:rPr/>
          </w:rPrChange>
        </w:rPr>
      </w:pPr>
      <w:ins w:id="20" w:author="Luyu Liu" w:date="2019-12-17T23:34:00Z">
        <w:r>
          <w:rPr>
            <w:rFonts w:ascii="Times New Roman" w:hAnsi="Times New Roman" w:cs="Times New Roman"/>
          </w:rPr>
          <w:t xml:space="preserve">* </w:t>
        </w:r>
      </w:ins>
      <w:ins w:id="21" w:author="Luyu Liu" w:date="2019-12-17T23:33:00Z">
        <w:r w:rsidRPr="007E0902">
          <w:rPr>
            <w:rFonts w:ascii="Times New Roman" w:hAnsi="Times New Roman" w:cs="Times New Roman"/>
            <w:rPrChange w:id="22" w:author="Luyu Liu" w:date="2019-12-17T23:34:00Z">
              <w:rPr/>
            </w:rPrChange>
          </w:rPr>
          <w:t>Corresponding autho</w:t>
        </w:r>
      </w:ins>
      <w:ins w:id="23" w:author="Luyu Liu" w:date="2019-12-17T23:34:00Z">
        <w:r w:rsidRPr="007E0902">
          <w:rPr>
            <w:rFonts w:ascii="Times New Roman" w:hAnsi="Times New Roman" w:cs="Times New Roman"/>
            <w:rPrChange w:id="24" w:author="Luyu Liu" w:date="2019-12-17T23:34:00Z">
              <w:rPr/>
            </w:rPrChange>
          </w:rPr>
          <w:t xml:space="preserve">r email: </w:t>
        </w:r>
        <w:r w:rsidRPr="007E0902">
          <w:rPr>
            <w:rFonts w:ascii="Times New Roman" w:hAnsi="Times New Roman" w:cs="Times New Roman"/>
            <w:rPrChange w:id="25" w:author="Luyu Liu" w:date="2019-12-17T23:34:00Z">
              <w:rPr/>
            </w:rPrChange>
          </w:rPr>
          <w:fldChar w:fldCharType="begin"/>
        </w:r>
        <w:r w:rsidRPr="007E0902">
          <w:rPr>
            <w:rFonts w:ascii="Times New Roman" w:hAnsi="Times New Roman" w:cs="Times New Roman"/>
            <w:rPrChange w:id="26" w:author="Luyu Liu" w:date="2019-12-17T23:34:00Z">
              <w:rPr/>
            </w:rPrChange>
          </w:rPr>
          <w:instrText xml:space="preserve"> HYPERLINK "mailto:miller.81@osu.edu" </w:instrText>
        </w:r>
        <w:r w:rsidRPr="007E0902">
          <w:rPr>
            <w:rFonts w:ascii="Times New Roman" w:hAnsi="Times New Roman" w:cs="Times New Roman"/>
            <w:rPrChange w:id="27" w:author="Luyu Liu" w:date="2019-12-17T23:34:00Z">
              <w:rPr/>
            </w:rPrChange>
          </w:rPr>
          <w:fldChar w:fldCharType="separate"/>
        </w:r>
        <w:r w:rsidRPr="007E0902">
          <w:rPr>
            <w:rStyle w:val="Hyperlink"/>
            <w:rFonts w:ascii="Times New Roman" w:hAnsi="Times New Roman" w:cs="Times New Roman"/>
            <w:rPrChange w:id="28" w:author="Luyu Liu" w:date="2019-12-17T23:34:00Z">
              <w:rPr>
                <w:rStyle w:val="Hyperlink"/>
              </w:rPr>
            </w:rPrChange>
          </w:rPr>
          <w:t>miller.81@osu.edu</w:t>
        </w:r>
        <w:r w:rsidRPr="007E0902">
          <w:rPr>
            <w:rFonts w:ascii="Times New Roman" w:hAnsi="Times New Roman" w:cs="Times New Roman"/>
            <w:rPrChange w:id="29" w:author="Luyu Liu" w:date="2019-12-17T23:34:00Z">
              <w:rPr/>
            </w:rPrChange>
          </w:rPr>
          <w:fldChar w:fldCharType="end"/>
        </w:r>
      </w:ins>
      <w:ins w:id="30" w:author="Luyu Liu" w:date="2019-12-17T23:37:00Z">
        <w:r>
          <w:rPr>
            <w:rFonts w:ascii="Times New Roman" w:hAnsi="Times New Roman" w:cs="Times New Roman"/>
          </w:rPr>
          <w:t xml:space="preserve">. Permanent address: </w:t>
        </w:r>
        <w:r w:rsidRPr="004C6AF6">
          <w:rPr>
            <w:rFonts w:ascii="Times New Roman" w:hAnsi="Times New Roman" w:cs="Times New Roman"/>
            <w:rPrChange w:id="31" w:author="Luyu Liu" w:date="2019-12-17T23:37:00Z">
              <w:rPr>
                <w:rFonts w:ascii="Arial" w:hAnsi="Arial" w:cs="Arial"/>
                <w:color w:val="222222"/>
                <w:sz w:val="21"/>
                <w:szCs w:val="21"/>
                <w:shd w:val="clear" w:color="auto" w:fill="FFFFFF"/>
              </w:rPr>
            </w:rPrChange>
          </w:rPr>
          <w:t>154 N Oval Mall, Columbus, OH 43210</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0"/>
  </w:num>
  <w:num w:numId="5">
    <w:abstractNumId w:val="7"/>
  </w:num>
  <w:num w:numId="6">
    <w:abstractNumId w:val="19"/>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6"/>
  </w:num>
  <w:num w:numId="12">
    <w:abstractNumId w:val="9"/>
  </w:num>
  <w:num w:numId="13">
    <w:abstractNumId w:val="10"/>
  </w:num>
  <w:num w:numId="14">
    <w:abstractNumId w:val="6"/>
  </w:num>
  <w:num w:numId="15">
    <w:abstractNumId w:val="14"/>
  </w:num>
  <w:num w:numId="16">
    <w:abstractNumId w:val="4"/>
  </w:num>
  <w:num w:numId="17">
    <w:abstractNumId w:val="17"/>
  </w:num>
  <w:num w:numId="18">
    <w:abstractNumId w:val="18"/>
  </w:num>
  <w:num w:numId="19">
    <w:abstractNumId w:val="11"/>
  </w:num>
  <w:num w:numId="20">
    <w:abstractNumId w:val="5"/>
  </w:num>
  <w:num w:numId="21">
    <w:abstractNumId w:val="12"/>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C3E26"/>
    <w:rsid w:val="000C58CC"/>
    <w:rsid w:val="000D0C3A"/>
    <w:rsid w:val="000D4113"/>
    <w:rsid w:val="000E0D69"/>
    <w:rsid w:val="00106F95"/>
    <w:rsid w:val="00110C7D"/>
    <w:rsid w:val="00115F7F"/>
    <w:rsid w:val="00122355"/>
    <w:rsid w:val="00123927"/>
    <w:rsid w:val="00125961"/>
    <w:rsid w:val="0013372A"/>
    <w:rsid w:val="00134131"/>
    <w:rsid w:val="001343EF"/>
    <w:rsid w:val="0014352B"/>
    <w:rsid w:val="00153B3F"/>
    <w:rsid w:val="00157517"/>
    <w:rsid w:val="00157EFB"/>
    <w:rsid w:val="0016243D"/>
    <w:rsid w:val="0016636C"/>
    <w:rsid w:val="00176AB6"/>
    <w:rsid w:val="00177AEA"/>
    <w:rsid w:val="00181839"/>
    <w:rsid w:val="00186EE1"/>
    <w:rsid w:val="00190379"/>
    <w:rsid w:val="00193849"/>
    <w:rsid w:val="001A0DDD"/>
    <w:rsid w:val="001A4566"/>
    <w:rsid w:val="001B381E"/>
    <w:rsid w:val="001C3968"/>
    <w:rsid w:val="001C3C9F"/>
    <w:rsid w:val="001D19D8"/>
    <w:rsid w:val="001D489C"/>
    <w:rsid w:val="001D5524"/>
    <w:rsid w:val="001F6CF5"/>
    <w:rsid w:val="00203DA0"/>
    <w:rsid w:val="0020554D"/>
    <w:rsid w:val="00206A33"/>
    <w:rsid w:val="00206F34"/>
    <w:rsid w:val="00211006"/>
    <w:rsid w:val="002142A3"/>
    <w:rsid w:val="0021518F"/>
    <w:rsid w:val="002211E9"/>
    <w:rsid w:val="00221F15"/>
    <w:rsid w:val="00222293"/>
    <w:rsid w:val="00225EED"/>
    <w:rsid w:val="00226C75"/>
    <w:rsid w:val="00233B4A"/>
    <w:rsid w:val="00235361"/>
    <w:rsid w:val="002371AE"/>
    <w:rsid w:val="00244C3E"/>
    <w:rsid w:val="00246A84"/>
    <w:rsid w:val="00247FE5"/>
    <w:rsid w:val="002501BF"/>
    <w:rsid w:val="00250901"/>
    <w:rsid w:val="00250E7E"/>
    <w:rsid w:val="00253290"/>
    <w:rsid w:val="00263F5A"/>
    <w:rsid w:val="0026611A"/>
    <w:rsid w:val="00267BCA"/>
    <w:rsid w:val="00272D44"/>
    <w:rsid w:val="00274819"/>
    <w:rsid w:val="00283110"/>
    <w:rsid w:val="00283B6A"/>
    <w:rsid w:val="00283D20"/>
    <w:rsid w:val="002852EF"/>
    <w:rsid w:val="00291929"/>
    <w:rsid w:val="0029322E"/>
    <w:rsid w:val="00295C2B"/>
    <w:rsid w:val="00297DD5"/>
    <w:rsid w:val="002A032E"/>
    <w:rsid w:val="002A7DAA"/>
    <w:rsid w:val="002D1BCC"/>
    <w:rsid w:val="002D3C9F"/>
    <w:rsid w:val="002D5C1B"/>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E3AB2"/>
    <w:rsid w:val="003F1A27"/>
    <w:rsid w:val="003F7785"/>
    <w:rsid w:val="00400BA3"/>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C6AF6"/>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B36EE"/>
    <w:rsid w:val="005C0F82"/>
    <w:rsid w:val="005D6518"/>
    <w:rsid w:val="005E0FA8"/>
    <w:rsid w:val="005F2F2B"/>
    <w:rsid w:val="005F3275"/>
    <w:rsid w:val="005F6743"/>
    <w:rsid w:val="006052B9"/>
    <w:rsid w:val="00610D75"/>
    <w:rsid w:val="00613F2A"/>
    <w:rsid w:val="0061593E"/>
    <w:rsid w:val="006411BB"/>
    <w:rsid w:val="00641699"/>
    <w:rsid w:val="00642308"/>
    <w:rsid w:val="00647148"/>
    <w:rsid w:val="00654DF6"/>
    <w:rsid w:val="006550FB"/>
    <w:rsid w:val="00655D3E"/>
    <w:rsid w:val="0066051E"/>
    <w:rsid w:val="00664F31"/>
    <w:rsid w:val="00665C1E"/>
    <w:rsid w:val="00681310"/>
    <w:rsid w:val="00687917"/>
    <w:rsid w:val="00691BB4"/>
    <w:rsid w:val="006A3AA4"/>
    <w:rsid w:val="006A404B"/>
    <w:rsid w:val="006D03C5"/>
    <w:rsid w:val="006D5AFB"/>
    <w:rsid w:val="006E518B"/>
    <w:rsid w:val="006E6507"/>
    <w:rsid w:val="006F272D"/>
    <w:rsid w:val="00706486"/>
    <w:rsid w:val="00716E7E"/>
    <w:rsid w:val="0071750A"/>
    <w:rsid w:val="00727092"/>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E0902"/>
    <w:rsid w:val="007F0791"/>
    <w:rsid w:val="007F135D"/>
    <w:rsid w:val="008003C6"/>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97F6A"/>
    <w:rsid w:val="008A4135"/>
    <w:rsid w:val="008A75F8"/>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A118E"/>
    <w:rsid w:val="009B7776"/>
    <w:rsid w:val="009C1C2E"/>
    <w:rsid w:val="009C2E07"/>
    <w:rsid w:val="009D090D"/>
    <w:rsid w:val="009D6A04"/>
    <w:rsid w:val="009F1880"/>
    <w:rsid w:val="00A00AFF"/>
    <w:rsid w:val="00A12188"/>
    <w:rsid w:val="00A1601A"/>
    <w:rsid w:val="00A165B3"/>
    <w:rsid w:val="00A21222"/>
    <w:rsid w:val="00A21E88"/>
    <w:rsid w:val="00A360DB"/>
    <w:rsid w:val="00A40E20"/>
    <w:rsid w:val="00A4727E"/>
    <w:rsid w:val="00A50D2B"/>
    <w:rsid w:val="00A53748"/>
    <w:rsid w:val="00A55B39"/>
    <w:rsid w:val="00A56F2C"/>
    <w:rsid w:val="00A616BD"/>
    <w:rsid w:val="00A671C8"/>
    <w:rsid w:val="00A67400"/>
    <w:rsid w:val="00A76080"/>
    <w:rsid w:val="00A76F65"/>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1386"/>
    <w:rsid w:val="00B15470"/>
    <w:rsid w:val="00B16E65"/>
    <w:rsid w:val="00B20302"/>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D721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A19A2"/>
    <w:rsid w:val="00CB456C"/>
    <w:rsid w:val="00CC2042"/>
    <w:rsid w:val="00CC4C41"/>
    <w:rsid w:val="00CC583B"/>
    <w:rsid w:val="00CE67BA"/>
    <w:rsid w:val="00CF319F"/>
    <w:rsid w:val="00D01535"/>
    <w:rsid w:val="00D05978"/>
    <w:rsid w:val="00D077D3"/>
    <w:rsid w:val="00D10CBB"/>
    <w:rsid w:val="00D322A9"/>
    <w:rsid w:val="00D3608E"/>
    <w:rsid w:val="00D3641E"/>
    <w:rsid w:val="00D44929"/>
    <w:rsid w:val="00D456E3"/>
    <w:rsid w:val="00D46DAC"/>
    <w:rsid w:val="00D474DB"/>
    <w:rsid w:val="00D50DD6"/>
    <w:rsid w:val="00D5173A"/>
    <w:rsid w:val="00D53600"/>
    <w:rsid w:val="00D619A7"/>
    <w:rsid w:val="00D61E1E"/>
    <w:rsid w:val="00D622FE"/>
    <w:rsid w:val="00D704CB"/>
    <w:rsid w:val="00D81372"/>
    <w:rsid w:val="00D8622C"/>
    <w:rsid w:val="00D91579"/>
    <w:rsid w:val="00D972FD"/>
    <w:rsid w:val="00DA7744"/>
    <w:rsid w:val="00DB4509"/>
    <w:rsid w:val="00DD16AE"/>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B659E"/>
    <w:rsid w:val="00EC12F2"/>
    <w:rsid w:val="00ED03DD"/>
    <w:rsid w:val="00ED1FBB"/>
    <w:rsid w:val="00ED7D1E"/>
    <w:rsid w:val="00ED7F3C"/>
    <w:rsid w:val="00EE572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0D1"/>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unhideWhenUsed/>
    <w:rsid w:val="006550FB"/>
    <w:rPr>
      <w:color w:val="0000FF"/>
      <w:u w:val="single"/>
    </w:rPr>
  </w:style>
  <w:style w:type="paragraph" w:styleId="FootnoteText">
    <w:name w:val="footnote text"/>
    <w:basedOn w:val="Normal"/>
    <w:link w:val="FootnoteTextChar"/>
    <w:uiPriority w:val="99"/>
    <w:semiHidden/>
    <w:unhideWhenUsed/>
    <w:rsid w:val="000C3E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3E26"/>
    <w:rPr>
      <w:sz w:val="20"/>
      <w:szCs w:val="20"/>
    </w:rPr>
  </w:style>
  <w:style w:type="character" w:styleId="FootnoteReference">
    <w:name w:val="footnote reference"/>
    <w:basedOn w:val="DefaultParagraphFont"/>
    <w:uiPriority w:val="99"/>
    <w:semiHidden/>
    <w:unhideWhenUsed/>
    <w:rsid w:val="000C3E26"/>
    <w:rPr>
      <w:vertAlign w:val="superscript"/>
    </w:rPr>
  </w:style>
  <w:style w:type="character" w:customStyle="1" w:styleId="UnresolvedMention">
    <w:name w:val="Unresolved Mention"/>
    <w:basedOn w:val="DefaultParagraphFont"/>
    <w:uiPriority w:val="99"/>
    <w:semiHidden/>
    <w:unhideWhenUsed/>
    <w:rsid w:val="000C3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2.xml"/><Relationship Id="rId26" Type="http://schemas.openxmlformats.org/officeDocument/2006/relationships/chart" Target="charts/chart7.xml"/><Relationship Id="rId39" Type="http://schemas.microsoft.com/office/2016/09/relationships/commentsIds" Target="commentsIds.xml"/><Relationship Id="rId21" Type="http://schemas.openxmlformats.org/officeDocument/2006/relationships/chart" Target="charts/chart4.xm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4.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chart" Target="charts/chart8.xml"/><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chart" Target="charts/chart3.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chart" Target="charts/chart9.xml"/><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DA51D-0F52-471E-ADF8-CDDFA6950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30</Pages>
  <Words>32922</Words>
  <Characters>187658</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107</cp:revision>
  <dcterms:created xsi:type="dcterms:W3CDTF">2019-12-09T21:41:00Z</dcterms:created>
  <dcterms:modified xsi:type="dcterms:W3CDTF">2020-05-18T14:58:00Z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